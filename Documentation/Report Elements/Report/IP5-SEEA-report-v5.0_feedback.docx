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US"/>
        </w:rPr>
        <w:id w:val="-251892081"/>
        <w:docPartObj>
          <w:docPartGallery w:val="Cover Pages"/>
          <w:docPartUnique/>
        </w:docPartObj>
      </w:sdtPr>
      <w:sdtContent>
        <w:p w14:paraId="6F1FAEF2" w14:textId="7DFF1A1F" w:rsidR="005B6D9D" w:rsidRPr="00F167A6" w:rsidRDefault="005B6D9D">
          <w:pPr>
            <w:rPr>
              <w:lang w:val="en-US"/>
            </w:rPr>
          </w:pPr>
        </w:p>
        <w:p w14:paraId="711E4844" w14:textId="77777777" w:rsidR="00AD342F" w:rsidRPr="00F167A6" w:rsidRDefault="00AD342F" w:rsidP="00AD342F">
          <w:pPr>
            <w:rPr>
              <w:b/>
              <w:sz w:val="40"/>
              <w:szCs w:val="40"/>
              <w:lang w:val="en-US"/>
            </w:rPr>
          </w:pPr>
        </w:p>
        <w:p w14:paraId="47B32DB7" w14:textId="77777777" w:rsidR="00AD342F" w:rsidRPr="00F167A6" w:rsidRDefault="00AD342F" w:rsidP="00AD342F">
          <w:pPr>
            <w:rPr>
              <w:b/>
              <w:sz w:val="40"/>
              <w:szCs w:val="40"/>
              <w:lang w:val="en-US"/>
            </w:rPr>
          </w:pPr>
        </w:p>
        <w:p w14:paraId="1A30FC86" w14:textId="77777777" w:rsidR="00AD342F" w:rsidRPr="00F167A6" w:rsidRDefault="00AD342F" w:rsidP="00AD342F">
          <w:pPr>
            <w:rPr>
              <w:b/>
              <w:sz w:val="40"/>
              <w:szCs w:val="40"/>
              <w:lang w:val="en-US"/>
            </w:rPr>
          </w:pPr>
        </w:p>
        <w:p w14:paraId="14581B3F" w14:textId="77777777" w:rsidR="00AD342F" w:rsidRPr="00F167A6" w:rsidRDefault="00AD342F" w:rsidP="00AD342F">
          <w:pPr>
            <w:rPr>
              <w:b/>
              <w:sz w:val="40"/>
              <w:szCs w:val="40"/>
              <w:lang w:val="en-US"/>
            </w:rPr>
          </w:pPr>
        </w:p>
        <w:p w14:paraId="1D83AEFB" w14:textId="77777777" w:rsidR="00AD342F" w:rsidRPr="00F167A6" w:rsidRDefault="00AD342F" w:rsidP="00AD342F">
          <w:pPr>
            <w:rPr>
              <w:b/>
              <w:sz w:val="40"/>
              <w:szCs w:val="40"/>
              <w:lang w:val="en-US"/>
            </w:rPr>
          </w:pPr>
        </w:p>
        <w:p w14:paraId="0AC2E9D3" w14:textId="53204829" w:rsidR="00AD342F" w:rsidRPr="00F167A6" w:rsidRDefault="00AD342F" w:rsidP="00AD342F">
          <w:pPr>
            <w:rPr>
              <w:b/>
              <w:sz w:val="40"/>
              <w:szCs w:val="40"/>
              <w:lang w:val="en-US"/>
            </w:rPr>
          </w:pPr>
          <w:r w:rsidRPr="00F167A6">
            <w:rPr>
              <w:b/>
              <w:sz w:val="40"/>
              <w:szCs w:val="40"/>
              <w:lang w:val="en-US"/>
            </w:rPr>
            <w:t>Swiss Engineering Event App</w:t>
          </w:r>
          <w:r w:rsidR="00510E62" w:rsidRPr="00F167A6">
            <w:rPr>
              <w:b/>
              <w:sz w:val="40"/>
              <w:szCs w:val="40"/>
              <w:lang w:val="en-US"/>
            </w:rPr>
            <w:t xml:space="preserve"> (SEEA)</w:t>
          </w:r>
        </w:p>
        <w:p w14:paraId="39C967D9" w14:textId="4D7F5AC7" w:rsidR="00510E62" w:rsidRPr="00F167A6" w:rsidRDefault="00510E62" w:rsidP="00A82707">
          <w:pPr>
            <w:spacing w:after="160" w:line="259" w:lineRule="auto"/>
            <w:rPr>
              <w:b/>
              <w:sz w:val="40"/>
              <w:szCs w:val="40"/>
              <w:lang w:val="en-US"/>
            </w:rPr>
          </w:pPr>
        </w:p>
        <w:p w14:paraId="29CA524C" w14:textId="51C3E475" w:rsidR="00510E62" w:rsidRPr="00F167A6" w:rsidRDefault="00510E62" w:rsidP="00A82707">
          <w:pPr>
            <w:spacing w:after="160" w:line="259" w:lineRule="auto"/>
            <w:rPr>
              <w:b/>
              <w:sz w:val="40"/>
              <w:szCs w:val="40"/>
              <w:lang w:val="en-US"/>
            </w:rPr>
          </w:pPr>
        </w:p>
        <w:p w14:paraId="632034D8" w14:textId="77777777" w:rsidR="00510E62" w:rsidRPr="00F167A6" w:rsidRDefault="00510E62" w:rsidP="00A82707">
          <w:pPr>
            <w:spacing w:after="160" w:line="259" w:lineRule="auto"/>
            <w:rPr>
              <w:b/>
              <w:sz w:val="40"/>
              <w:szCs w:val="40"/>
              <w:lang w:val="en-US"/>
            </w:rPr>
          </w:pPr>
        </w:p>
        <w:p w14:paraId="35EB32C8" w14:textId="1B07F574" w:rsidR="00510E62" w:rsidRPr="00F167A6" w:rsidRDefault="00510E62" w:rsidP="00A82707">
          <w:pPr>
            <w:spacing w:after="160" w:line="259" w:lineRule="auto"/>
            <w:rPr>
              <w:b/>
              <w:sz w:val="40"/>
              <w:szCs w:val="40"/>
              <w:lang w:val="en-US"/>
            </w:rPr>
          </w:pPr>
        </w:p>
        <w:p w14:paraId="1B6031F8" w14:textId="77777777" w:rsidR="00510E62" w:rsidRPr="00F167A6" w:rsidRDefault="00510E62" w:rsidP="00A82707">
          <w:pPr>
            <w:spacing w:after="160" w:line="259" w:lineRule="auto"/>
            <w:rPr>
              <w:b/>
              <w:sz w:val="40"/>
              <w:szCs w:val="40"/>
              <w:lang w:val="en-US"/>
            </w:rPr>
          </w:pPr>
        </w:p>
        <w:p w14:paraId="57FD57C3" w14:textId="1061CC8E" w:rsidR="00510E62" w:rsidRPr="00F167A6" w:rsidRDefault="00510E62" w:rsidP="00510E62">
          <w:pPr>
            <w:jc w:val="left"/>
            <w:rPr>
              <w:lang w:val="en-US"/>
            </w:rPr>
          </w:pPr>
          <w:proofErr w:type="spellStart"/>
          <w:r w:rsidRPr="00F167A6">
            <w:rPr>
              <w:b/>
              <w:sz w:val="32"/>
              <w:szCs w:val="32"/>
              <w:lang w:val="en-US"/>
            </w:rPr>
            <w:t>Projektarbeit</w:t>
          </w:r>
          <w:proofErr w:type="spellEnd"/>
          <w:r w:rsidRPr="00F167A6">
            <w:rPr>
              <w:b/>
              <w:sz w:val="32"/>
              <w:szCs w:val="32"/>
              <w:lang w:val="en-US"/>
            </w:rPr>
            <w:t xml:space="preserve"> IP5-FS19</w:t>
          </w:r>
          <w:r w:rsidRPr="00F167A6">
            <w:rPr>
              <w:b/>
              <w:sz w:val="32"/>
              <w:szCs w:val="32"/>
              <w:lang w:val="en-US"/>
            </w:rPr>
            <w:br/>
          </w:r>
        </w:p>
        <w:p w14:paraId="667E5A8E" w14:textId="77777777" w:rsidR="00510E62" w:rsidRPr="00F167A6" w:rsidRDefault="00510E62" w:rsidP="00510E62">
          <w:pPr>
            <w:tabs>
              <w:tab w:val="clear" w:pos="851"/>
              <w:tab w:val="left" w:pos="2835"/>
            </w:tabs>
            <w:jc w:val="left"/>
            <w:rPr>
              <w:sz w:val="28"/>
              <w:szCs w:val="28"/>
              <w:lang w:val="en-US"/>
            </w:rPr>
          </w:pPr>
          <w:r w:rsidRPr="00F167A6">
            <w:rPr>
              <w:sz w:val="28"/>
              <w:szCs w:val="28"/>
              <w:lang w:val="en-US"/>
            </w:rPr>
            <w:t>Client:</w:t>
          </w:r>
          <w:r w:rsidRPr="00F167A6">
            <w:rPr>
              <w:sz w:val="28"/>
              <w:szCs w:val="28"/>
              <w:lang w:val="en-US"/>
            </w:rPr>
            <w:tab/>
            <w:t xml:space="preserve">Swiss Engineering </w:t>
          </w:r>
          <w:proofErr w:type="spellStart"/>
          <w:r w:rsidRPr="00F167A6">
            <w:rPr>
              <w:sz w:val="28"/>
              <w:szCs w:val="28"/>
              <w:lang w:val="en-US"/>
            </w:rPr>
            <w:t>Verband</w:t>
          </w:r>
          <w:proofErr w:type="spellEnd"/>
          <w:r w:rsidRPr="00F167A6">
            <w:rPr>
              <w:sz w:val="28"/>
              <w:szCs w:val="28"/>
              <w:lang w:val="en-US"/>
            </w:rPr>
            <w:br/>
            <w:t xml:space="preserve">Author: </w:t>
          </w:r>
          <w:r w:rsidRPr="00F167A6">
            <w:rPr>
              <w:sz w:val="28"/>
              <w:szCs w:val="28"/>
              <w:lang w:val="en-US"/>
            </w:rPr>
            <w:tab/>
            <w:t>Waleed Al-</w:t>
          </w:r>
          <w:proofErr w:type="spellStart"/>
          <w:r w:rsidRPr="00F167A6">
            <w:rPr>
              <w:sz w:val="28"/>
              <w:szCs w:val="28"/>
              <w:lang w:val="en-US"/>
            </w:rPr>
            <w:t>Hubaishi</w:t>
          </w:r>
          <w:proofErr w:type="spellEnd"/>
          <w:r w:rsidRPr="00F167A6">
            <w:rPr>
              <w:sz w:val="28"/>
              <w:szCs w:val="28"/>
              <w:lang w:val="en-US"/>
            </w:rPr>
            <w:br/>
            <w:t xml:space="preserve">Coaches: </w:t>
          </w:r>
          <w:r w:rsidRPr="00F167A6">
            <w:rPr>
              <w:sz w:val="28"/>
              <w:szCs w:val="28"/>
              <w:lang w:val="en-US"/>
            </w:rPr>
            <w:tab/>
            <w:t>Prof. Dr. Doris Agotai</w:t>
          </w:r>
        </w:p>
        <w:p w14:paraId="3FA8B8B2" w14:textId="06AC7197" w:rsidR="00510E62" w:rsidRPr="00B95C98" w:rsidRDefault="00510E62" w:rsidP="00510E62">
          <w:pPr>
            <w:tabs>
              <w:tab w:val="clear" w:pos="851"/>
              <w:tab w:val="left" w:pos="2835"/>
            </w:tabs>
            <w:jc w:val="left"/>
            <w:rPr>
              <w:sz w:val="28"/>
              <w:szCs w:val="28"/>
            </w:rPr>
          </w:pPr>
          <w:r w:rsidRPr="00F167A6">
            <w:rPr>
              <w:sz w:val="28"/>
              <w:szCs w:val="28"/>
              <w:lang w:val="en-US"/>
            </w:rPr>
            <w:tab/>
          </w:r>
          <w:r w:rsidRPr="00B95C98">
            <w:rPr>
              <w:sz w:val="28"/>
              <w:szCs w:val="28"/>
            </w:rPr>
            <w:t>Ms. Madlaina Kalunder</w:t>
          </w:r>
          <w:r w:rsidRPr="00B95C98">
            <w:rPr>
              <w:sz w:val="28"/>
              <w:szCs w:val="28"/>
            </w:rPr>
            <w:br/>
            <w:t xml:space="preserve">Ort, Datum: </w:t>
          </w:r>
          <w:r w:rsidRPr="00B95C98">
            <w:rPr>
              <w:sz w:val="28"/>
              <w:szCs w:val="28"/>
            </w:rPr>
            <w:tab/>
            <w:t>Brugg, August 2019</w:t>
          </w:r>
        </w:p>
        <w:p w14:paraId="208E5F3C" w14:textId="10E84F2D" w:rsidR="00684354" w:rsidRPr="00B95C98" w:rsidRDefault="00684354" w:rsidP="00510E62">
          <w:pPr>
            <w:tabs>
              <w:tab w:val="clear" w:pos="851"/>
              <w:tab w:val="left" w:pos="2835"/>
            </w:tabs>
            <w:jc w:val="left"/>
            <w:rPr>
              <w:sz w:val="28"/>
              <w:szCs w:val="28"/>
            </w:rPr>
          </w:pPr>
        </w:p>
        <w:p w14:paraId="3B3224AD" w14:textId="77777777" w:rsidR="00684354" w:rsidRPr="00B95C98" w:rsidRDefault="00684354" w:rsidP="00510E62">
          <w:pPr>
            <w:tabs>
              <w:tab w:val="clear" w:pos="851"/>
              <w:tab w:val="left" w:pos="2835"/>
            </w:tabs>
            <w:jc w:val="left"/>
            <w:rPr>
              <w:sz w:val="28"/>
              <w:szCs w:val="28"/>
            </w:rPr>
          </w:pPr>
        </w:p>
        <w:p w14:paraId="04B21A54" w14:textId="77777777" w:rsidR="00510E62" w:rsidRPr="00B95C98" w:rsidRDefault="00510E62" w:rsidP="00510E62">
          <w:pPr>
            <w:jc w:val="left"/>
          </w:pPr>
        </w:p>
        <w:tbl>
          <w:tblPr>
            <w:tblpPr w:leftFromText="180" w:rightFromText="180" w:vertAnchor="page" w:horzAnchor="margin" w:tblpY="4081"/>
            <w:tblW w:w="0" w:type="auto"/>
            <w:tblLook w:val="04A0" w:firstRow="1" w:lastRow="0" w:firstColumn="1" w:lastColumn="0" w:noHBand="0" w:noVBand="1"/>
          </w:tblPr>
          <w:tblGrid>
            <w:gridCol w:w="4889"/>
          </w:tblGrid>
          <w:tr w:rsidR="00684354" w:rsidRPr="00214482" w14:paraId="5FB39538" w14:textId="77777777" w:rsidTr="00684354">
            <w:tc>
              <w:tcPr>
                <w:tcW w:w="4889" w:type="dxa"/>
                <w:shd w:val="clear" w:color="auto" w:fill="auto"/>
              </w:tcPr>
              <w:p w14:paraId="0DB5C496" w14:textId="472FEE95" w:rsidR="00684354" w:rsidRPr="00F167A6" w:rsidRDefault="00684354" w:rsidP="00684354">
                <w:pPr>
                  <w:tabs>
                    <w:tab w:val="left" w:pos="567"/>
                  </w:tabs>
                  <w:spacing w:after="0"/>
                  <w:rPr>
                    <w:b/>
                    <w:lang w:val="en-US" w:eastAsia="de-DE"/>
                  </w:rPr>
                </w:pPr>
                <w:r w:rsidRPr="00F167A6">
                  <w:rPr>
                    <w:b/>
                    <w:lang w:val="en-US" w:eastAsia="de-DE"/>
                  </w:rPr>
                  <w:lastRenderedPageBreak/>
                  <w:t>Swiss Engineering Event App</w:t>
                </w:r>
              </w:p>
              <w:p w14:paraId="114369C3" w14:textId="408CFD92" w:rsidR="00684354" w:rsidRPr="00F167A6" w:rsidRDefault="00684354" w:rsidP="00684354">
                <w:pPr>
                  <w:tabs>
                    <w:tab w:val="left" w:pos="567"/>
                  </w:tabs>
                  <w:rPr>
                    <w:lang w:val="en-US" w:eastAsia="de-DE"/>
                  </w:rPr>
                </w:pPr>
                <w:proofErr w:type="spellStart"/>
                <w:r w:rsidRPr="00F167A6">
                  <w:rPr>
                    <w:lang w:val="en-US" w:eastAsia="de-DE"/>
                  </w:rPr>
                  <w:t>Projektarbeit</w:t>
                </w:r>
                <w:proofErr w:type="spellEnd"/>
                <w:r w:rsidRPr="00F167A6">
                  <w:rPr>
                    <w:lang w:val="en-US" w:eastAsia="de-DE"/>
                  </w:rPr>
                  <w:t xml:space="preserve"> IP5-FS19</w:t>
                </w:r>
              </w:p>
              <w:p w14:paraId="623D2B50" w14:textId="77777777" w:rsidR="00684354" w:rsidRPr="00F167A6" w:rsidRDefault="00684354" w:rsidP="00684354">
                <w:pPr>
                  <w:tabs>
                    <w:tab w:val="left" w:pos="567"/>
                  </w:tabs>
                  <w:jc w:val="left"/>
                  <w:rPr>
                    <w:b/>
                    <w:lang w:val="en-US" w:eastAsia="de-DE"/>
                  </w:rPr>
                </w:pPr>
              </w:p>
            </w:tc>
          </w:tr>
          <w:tr w:rsidR="00684354" w:rsidRPr="00F167A6" w14:paraId="0119908C" w14:textId="77777777" w:rsidTr="00684354">
            <w:tc>
              <w:tcPr>
                <w:tcW w:w="4889" w:type="dxa"/>
                <w:shd w:val="clear" w:color="auto" w:fill="auto"/>
              </w:tcPr>
              <w:p w14:paraId="07707A89" w14:textId="77777777" w:rsidR="00684354" w:rsidRPr="00F167A6" w:rsidRDefault="00684354" w:rsidP="00684354">
                <w:pPr>
                  <w:tabs>
                    <w:tab w:val="left" w:pos="567"/>
                  </w:tabs>
                  <w:spacing w:after="0"/>
                  <w:jc w:val="left"/>
                  <w:rPr>
                    <w:b/>
                    <w:lang w:val="en-US" w:eastAsia="de-DE"/>
                  </w:rPr>
                </w:pPr>
                <w:r w:rsidRPr="00F167A6">
                  <w:rPr>
                    <w:b/>
                    <w:lang w:val="en-US" w:eastAsia="de-DE"/>
                  </w:rPr>
                  <w:t>Autor</w:t>
                </w:r>
              </w:p>
            </w:tc>
          </w:tr>
          <w:tr w:rsidR="00684354" w:rsidRPr="00F167A6" w14:paraId="21472988" w14:textId="77777777" w:rsidTr="00684354">
            <w:tc>
              <w:tcPr>
                <w:tcW w:w="4889" w:type="dxa"/>
                <w:shd w:val="clear" w:color="auto" w:fill="auto"/>
              </w:tcPr>
              <w:p w14:paraId="4CCAF5DE" w14:textId="54C6BF78" w:rsidR="00684354" w:rsidRPr="00F167A6" w:rsidRDefault="00684354" w:rsidP="00684354">
                <w:pPr>
                  <w:tabs>
                    <w:tab w:val="left" w:pos="567"/>
                  </w:tabs>
                  <w:jc w:val="left"/>
                  <w:rPr>
                    <w:b/>
                    <w:lang w:val="en-US" w:eastAsia="de-DE"/>
                  </w:rPr>
                </w:pPr>
                <w:r w:rsidRPr="00F167A6">
                  <w:rPr>
                    <w:lang w:val="en-US" w:eastAsia="de-DE"/>
                  </w:rPr>
                  <w:t>Waleed Al-</w:t>
                </w:r>
                <w:proofErr w:type="spellStart"/>
                <w:r w:rsidRPr="00F167A6">
                  <w:rPr>
                    <w:lang w:val="en-US" w:eastAsia="de-DE"/>
                  </w:rPr>
                  <w:t>Hubaishi</w:t>
                </w:r>
                <w:proofErr w:type="spellEnd"/>
                <w:r w:rsidRPr="00F167A6">
                  <w:rPr>
                    <w:lang w:val="en-US" w:eastAsia="de-DE"/>
                  </w:rPr>
                  <w:br/>
                </w:r>
                <w:proofErr w:type="spellStart"/>
                <w:r w:rsidRPr="00F167A6">
                  <w:rPr>
                    <w:lang w:val="en-US" w:eastAsia="de-DE"/>
                  </w:rPr>
                  <w:t>Pappelweg</w:t>
                </w:r>
                <w:proofErr w:type="spellEnd"/>
                <w:r w:rsidRPr="00F167A6">
                  <w:rPr>
                    <w:lang w:val="en-US" w:eastAsia="de-DE"/>
                  </w:rPr>
                  <w:t xml:space="preserve"> 7</w:t>
                </w:r>
                <w:r w:rsidRPr="00F167A6">
                  <w:rPr>
                    <w:lang w:val="en-US" w:eastAsia="de-DE"/>
                  </w:rPr>
                  <w:br/>
                  <w:t>8404 Winterthur</w:t>
                </w:r>
                <w:r w:rsidRPr="00F167A6">
                  <w:rPr>
                    <w:lang w:val="en-US" w:eastAsia="de-DE"/>
                  </w:rPr>
                  <w:br/>
                  <w:t>waleed.alhubaishi@students.fhnw.ch</w:t>
                </w:r>
              </w:p>
            </w:tc>
          </w:tr>
          <w:tr w:rsidR="00684354" w:rsidRPr="00F167A6" w14:paraId="22C1C895" w14:textId="77777777" w:rsidTr="00684354">
            <w:tc>
              <w:tcPr>
                <w:tcW w:w="4889" w:type="dxa"/>
                <w:shd w:val="clear" w:color="auto" w:fill="auto"/>
              </w:tcPr>
              <w:p w14:paraId="42110A37" w14:textId="77777777" w:rsidR="00684354" w:rsidRPr="00F167A6" w:rsidRDefault="00684354" w:rsidP="00684354">
                <w:pPr>
                  <w:tabs>
                    <w:tab w:val="left" w:pos="567"/>
                  </w:tabs>
                  <w:spacing w:after="0"/>
                  <w:jc w:val="left"/>
                  <w:rPr>
                    <w:b/>
                    <w:lang w:val="en-US" w:eastAsia="de-DE"/>
                  </w:rPr>
                </w:pPr>
                <w:proofErr w:type="spellStart"/>
                <w:r w:rsidRPr="00F167A6">
                  <w:rPr>
                    <w:b/>
                    <w:lang w:val="en-US" w:eastAsia="de-DE"/>
                  </w:rPr>
                  <w:t>Dozentin</w:t>
                </w:r>
                <w:proofErr w:type="spellEnd"/>
              </w:p>
            </w:tc>
          </w:tr>
          <w:tr w:rsidR="00684354" w:rsidRPr="00F167A6" w14:paraId="3FFCF938" w14:textId="77777777" w:rsidTr="00684354">
            <w:tc>
              <w:tcPr>
                <w:tcW w:w="4889" w:type="dxa"/>
                <w:shd w:val="clear" w:color="auto" w:fill="auto"/>
              </w:tcPr>
              <w:p w14:paraId="5C7785C9" w14:textId="77777777" w:rsidR="00684354" w:rsidRPr="00B95C98" w:rsidRDefault="00684354" w:rsidP="00684354">
                <w:pPr>
                  <w:tabs>
                    <w:tab w:val="left" w:pos="567"/>
                  </w:tabs>
                  <w:jc w:val="left"/>
                  <w:rPr>
                    <w:lang w:eastAsia="de-DE"/>
                  </w:rPr>
                </w:pPr>
                <w:r w:rsidRPr="00B95C98">
                  <w:rPr>
                    <w:lang w:eastAsia="de-DE"/>
                  </w:rPr>
                  <w:t>Prof. Dr. Doris Agotai</w:t>
                </w:r>
                <w:r w:rsidRPr="00B95C98">
                  <w:rPr>
                    <w:lang w:eastAsia="de-DE"/>
                  </w:rPr>
                  <w:br/>
                  <w:t>Fachhochschule Nordwestschweiz</w:t>
                </w:r>
              </w:p>
              <w:p w14:paraId="6C10F6A4" w14:textId="62107966" w:rsidR="00684354" w:rsidRPr="00B95C98" w:rsidRDefault="00214482" w:rsidP="00684354">
                <w:pPr>
                  <w:tabs>
                    <w:tab w:val="left" w:pos="567"/>
                  </w:tabs>
                  <w:jc w:val="left"/>
                  <w:rPr>
                    <w:lang w:eastAsia="de-DE"/>
                  </w:rPr>
                </w:pPr>
                <w:hyperlink r:id="rId9" w:history="1">
                  <w:r w:rsidR="00684354" w:rsidRPr="00B95C98">
                    <w:rPr>
                      <w:rStyle w:val="Hyperlink"/>
                      <w:lang w:eastAsia="de-DE"/>
                    </w:rPr>
                    <w:t>Doris.agotai@fhnw.ch</w:t>
                  </w:r>
                </w:hyperlink>
              </w:p>
              <w:p w14:paraId="0875DBA6" w14:textId="7F32C48C" w:rsidR="00684354" w:rsidRPr="00B95C98" w:rsidRDefault="00684354" w:rsidP="00684354">
                <w:pPr>
                  <w:tabs>
                    <w:tab w:val="left" w:pos="567"/>
                  </w:tabs>
                  <w:jc w:val="left"/>
                  <w:rPr>
                    <w:lang w:eastAsia="de-DE"/>
                  </w:rPr>
                </w:pPr>
                <w:r w:rsidRPr="00B95C98">
                  <w:rPr>
                    <w:lang w:eastAsia="de-DE"/>
                  </w:rPr>
                  <w:t>Ms. Madlaina Kalunder</w:t>
                </w:r>
                <w:r w:rsidRPr="00B95C98">
                  <w:rPr>
                    <w:lang w:eastAsia="de-DE"/>
                  </w:rPr>
                  <w:br/>
                  <w:t>Fachhochschule Nordwestschweiz</w:t>
                </w:r>
              </w:p>
              <w:p w14:paraId="7F38C57B" w14:textId="757EB360" w:rsidR="00684354" w:rsidRPr="00F167A6" w:rsidRDefault="00684354" w:rsidP="00684354">
                <w:pPr>
                  <w:tabs>
                    <w:tab w:val="left" w:pos="567"/>
                  </w:tabs>
                  <w:jc w:val="left"/>
                  <w:rPr>
                    <w:rtl/>
                    <w:lang w:val="en-US" w:eastAsia="de-DE"/>
                  </w:rPr>
                </w:pPr>
                <w:r w:rsidRPr="00F167A6">
                  <w:rPr>
                    <w:lang w:val="en-US" w:eastAsia="de-DE"/>
                  </w:rPr>
                  <w:t>Madlaina.kalunder@fhnw.ch</w:t>
                </w:r>
              </w:p>
            </w:tc>
          </w:tr>
          <w:tr w:rsidR="00684354" w:rsidRPr="00F167A6" w14:paraId="5F4BFC93" w14:textId="77777777" w:rsidTr="00684354">
            <w:trPr>
              <w:trHeight w:val="313"/>
            </w:trPr>
            <w:tc>
              <w:tcPr>
                <w:tcW w:w="4889" w:type="dxa"/>
                <w:shd w:val="clear" w:color="auto" w:fill="auto"/>
              </w:tcPr>
              <w:p w14:paraId="66F1A4CB" w14:textId="77777777" w:rsidR="00684354" w:rsidRPr="00F167A6" w:rsidRDefault="00684354" w:rsidP="00684354">
                <w:pPr>
                  <w:tabs>
                    <w:tab w:val="left" w:pos="567"/>
                  </w:tabs>
                  <w:spacing w:after="0"/>
                  <w:jc w:val="left"/>
                  <w:rPr>
                    <w:b/>
                    <w:lang w:val="en-US" w:eastAsia="de-DE"/>
                  </w:rPr>
                </w:pPr>
                <w:proofErr w:type="spellStart"/>
                <w:r w:rsidRPr="00F167A6">
                  <w:rPr>
                    <w:b/>
                    <w:lang w:val="en-US" w:eastAsia="de-DE"/>
                  </w:rPr>
                  <w:t>Auftraggeberschaft</w:t>
                </w:r>
                <w:proofErr w:type="spellEnd"/>
              </w:p>
            </w:tc>
          </w:tr>
          <w:tr w:rsidR="00684354" w:rsidRPr="00F167A6" w14:paraId="17634C97" w14:textId="77777777" w:rsidTr="00684354">
            <w:tc>
              <w:tcPr>
                <w:tcW w:w="4889" w:type="dxa"/>
                <w:shd w:val="clear" w:color="auto" w:fill="auto"/>
              </w:tcPr>
              <w:p w14:paraId="012584C6" w14:textId="1E3CBBE1" w:rsidR="00684354" w:rsidRPr="00B95C98" w:rsidRDefault="00684354" w:rsidP="00CC3F39">
                <w:pPr>
                  <w:tabs>
                    <w:tab w:val="left" w:pos="567"/>
                  </w:tabs>
                  <w:jc w:val="left"/>
                  <w:rPr>
                    <w:lang w:eastAsia="de-DE"/>
                  </w:rPr>
                </w:pPr>
                <w:r w:rsidRPr="00B95C98">
                  <w:rPr>
                    <w:lang w:eastAsia="de-DE"/>
                  </w:rPr>
                  <w:t>Swiss Engineering Verband STV</w:t>
                </w:r>
                <w:r w:rsidRPr="00B95C98">
                  <w:rPr>
                    <w:lang w:eastAsia="de-DE"/>
                  </w:rPr>
                  <w:br/>
                  <w:t>Thomas Hauser</w:t>
                </w:r>
                <w:r w:rsidRPr="00B95C98">
                  <w:rPr>
                    <w:lang w:eastAsia="de-DE"/>
                  </w:rPr>
                  <w:br/>
                  <w:t>Langackerweg 10</w:t>
                </w:r>
                <w:r w:rsidRPr="00B95C98">
                  <w:rPr>
                    <w:lang w:eastAsia="de-DE"/>
                  </w:rPr>
                  <w:br/>
                  <w:t xml:space="preserve">5303 </w:t>
                </w:r>
                <w:proofErr w:type="spellStart"/>
                <w:r w:rsidR="00CC3F39" w:rsidRPr="00B95C98">
                  <w:rPr>
                    <w:lang w:eastAsia="de-DE"/>
                  </w:rPr>
                  <w:t>Würenlingen</w:t>
                </w:r>
                <w:proofErr w:type="spellEnd"/>
                <w:r w:rsidRPr="00B95C98">
                  <w:rPr>
                    <w:lang w:eastAsia="de-DE"/>
                  </w:rPr>
                  <w:br/>
                </w:r>
                <w:r w:rsidR="00F74343" w:rsidRPr="00B95C98">
                  <w:rPr>
                    <w:lang w:eastAsia="de-DE"/>
                  </w:rPr>
                  <w:t>thomas</w:t>
                </w:r>
                <w:r w:rsidR="00CC3F39" w:rsidRPr="00B95C98">
                  <w:rPr>
                    <w:lang w:eastAsia="de-DE"/>
                  </w:rPr>
                  <w:t>.hauser@</w:t>
                </w:r>
                <w:r w:rsidR="00F74343" w:rsidRPr="00B95C98">
                  <w:rPr>
                    <w:lang w:eastAsia="de-DE"/>
                  </w:rPr>
                  <w:t>avaloq</w:t>
                </w:r>
                <w:r w:rsidR="00CC3F39" w:rsidRPr="00B95C98">
                  <w:rPr>
                    <w:lang w:eastAsia="de-DE"/>
                  </w:rPr>
                  <w:t>.c</w:t>
                </w:r>
                <w:r w:rsidR="00F74343" w:rsidRPr="00B95C98">
                  <w:rPr>
                    <w:lang w:eastAsia="de-DE"/>
                  </w:rPr>
                  <w:t>om</w:t>
                </w:r>
              </w:p>
            </w:tc>
          </w:tr>
          <w:tr w:rsidR="00684354" w:rsidRPr="00F167A6" w14:paraId="5897D64A" w14:textId="77777777" w:rsidTr="00684354">
            <w:tc>
              <w:tcPr>
                <w:tcW w:w="4889" w:type="dxa"/>
                <w:shd w:val="clear" w:color="auto" w:fill="auto"/>
              </w:tcPr>
              <w:p w14:paraId="577DFA39" w14:textId="77777777" w:rsidR="00684354" w:rsidRPr="00B95C98" w:rsidRDefault="00684354" w:rsidP="00684354">
                <w:pPr>
                  <w:tabs>
                    <w:tab w:val="left" w:pos="567"/>
                  </w:tabs>
                  <w:jc w:val="left"/>
                  <w:rPr>
                    <w:b/>
                    <w:lang w:eastAsia="de-DE"/>
                  </w:rPr>
                </w:pPr>
              </w:p>
              <w:p w14:paraId="16F538FC" w14:textId="464BC8EB" w:rsidR="00684354" w:rsidRPr="00F167A6" w:rsidRDefault="00CC3F39" w:rsidP="00684354">
                <w:pPr>
                  <w:tabs>
                    <w:tab w:val="left" w:pos="567"/>
                  </w:tabs>
                  <w:jc w:val="left"/>
                  <w:rPr>
                    <w:lang w:val="en-US" w:eastAsia="de-DE"/>
                  </w:rPr>
                </w:pPr>
                <w:proofErr w:type="spellStart"/>
                <w:r w:rsidRPr="00F167A6">
                  <w:rPr>
                    <w:lang w:val="en-US" w:eastAsia="de-DE"/>
                  </w:rPr>
                  <w:t>Brugg</w:t>
                </w:r>
                <w:proofErr w:type="spellEnd"/>
                <w:r w:rsidR="00684354" w:rsidRPr="00F167A6">
                  <w:rPr>
                    <w:lang w:val="en-US" w:eastAsia="de-DE"/>
                  </w:rPr>
                  <w:t xml:space="preserve">, </w:t>
                </w:r>
                <w:r w:rsidRPr="00F167A6">
                  <w:rPr>
                    <w:lang w:val="en-US" w:eastAsia="de-DE"/>
                  </w:rPr>
                  <w:t>August 2019</w:t>
                </w:r>
              </w:p>
            </w:tc>
          </w:tr>
        </w:tbl>
        <w:p w14:paraId="694ADEFE" w14:textId="54BD5A62" w:rsidR="00A82707" w:rsidRPr="00F167A6" w:rsidRDefault="005B6D9D" w:rsidP="00A82707">
          <w:pPr>
            <w:spacing w:after="160" w:line="259" w:lineRule="auto"/>
            <w:rPr>
              <w:lang w:val="en-US"/>
            </w:rPr>
          </w:pPr>
          <w:r w:rsidRPr="00F167A6">
            <w:rPr>
              <w:lang w:val="en-US"/>
            </w:rPr>
            <w:br w:type="page"/>
          </w:r>
        </w:p>
      </w:sdtContent>
    </w:sdt>
    <w:p w14:paraId="750421FB" w14:textId="351F1A56" w:rsidR="00BC3EA0" w:rsidRPr="00F167A6" w:rsidRDefault="00BC3EA0" w:rsidP="00EC075F">
      <w:pPr>
        <w:pStyle w:val="Heading1"/>
        <w:rPr>
          <w:lang w:val="en-US"/>
        </w:rPr>
      </w:pPr>
      <w:bookmarkStart w:id="0" w:name="_Toc8865975"/>
      <w:bookmarkStart w:id="1" w:name="_Toc8882025"/>
      <w:bookmarkStart w:id="2" w:name="_Toc8882184"/>
      <w:bookmarkStart w:id="3" w:name="_Toc8920379"/>
      <w:bookmarkStart w:id="4" w:name="_Toc8939369"/>
      <w:bookmarkStart w:id="5" w:name="_Toc8941570"/>
      <w:bookmarkStart w:id="6" w:name="_Toc14976729"/>
      <w:bookmarkStart w:id="7" w:name="_Toc14977774"/>
      <w:r w:rsidRPr="00F167A6">
        <w:rPr>
          <w:lang w:val="en-US"/>
        </w:rPr>
        <w:lastRenderedPageBreak/>
        <w:t>Abstract</w:t>
      </w:r>
      <w:bookmarkEnd w:id="0"/>
      <w:bookmarkEnd w:id="1"/>
      <w:bookmarkEnd w:id="2"/>
      <w:bookmarkEnd w:id="3"/>
      <w:bookmarkEnd w:id="4"/>
      <w:bookmarkEnd w:id="5"/>
      <w:bookmarkEnd w:id="6"/>
      <w:bookmarkEnd w:id="7"/>
    </w:p>
    <w:p w14:paraId="70E82D81" w14:textId="5BB8088E" w:rsidR="001F3BFD" w:rsidRPr="00F167A6" w:rsidRDefault="001F3BFD" w:rsidP="001F3BFD">
      <w:pPr>
        <w:rPr>
          <w:lang w:val="en-US"/>
        </w:rPr>
      </w:pPr>
    </w:p>
    <w:p w14:paraId="5790EC8D" w14:textId="6458959E" w:rsidR="00A82707" w:rsidRPr="00F167A6" w:rsidRDefault="001F3BFD" w:rsidP="004F3E9E">
      <w:pPr>
        <w:rPr>
          <w:lang w:val="en-US"/>
        </w:rPr>
      </w:pPr>
      <w:commentRangeStart w:id="8"/>
      <w:r w:rsidRPr="00F167A6">
        <w:rPr>
          <w:lang w:val="en-US"/>
        </w:rPr>
        <w:t xml:space="preserve">Swiss Engineering </w:t>
      </w:r>
      <w:r w:rsidR="00A82707" w:rsidRPr="00F167A6">
        <w:rPr>
          <w:lang w:val="en-US"/>
        </w:rPr>
        <w:t xml:space="preserve">Association </w:t>
      </w:r>
      <w:commentRangeEnd w:id="8"/>
      <w:r w:rsidR="00711D72">
        <w:rPr>
          <w:rStyle w:val="CommentReference"/>
        </w:rPr>
        <w:commentReference w:id="8"/>
      </w:r>
      <w:r w:rsidRPr="00F167A6">
        <w:rPr>
          <w:lang w:val="en-US"/>
        </w:rPr>
        <w:t>offer</w:t>
      </w:r>
      <w:r w:rsidR="00914DEA">
        <w:rPr>
          <w:lang w:val="en-US"/>
        </w:rPr>
        <w:t>s</w:t>
      </w:r>
      <w:r w:rsidRPr="00F167A6">
        <w:rPr>
          <w:lang w:val="en-US"/>
        </w:rPr>
        <w:t xml:space="preserve"> its members a variety of events to book via its platform, but as the technology develop</w:t>
      </w:r>
      <w:r w:rsidR="00A82707" w:rsidRPr="00F167A6">
        <w:rPr>
          <w:lang w:val="en-US"/>
        </w:rPr>
        <w:t>s</w:t>
      </w:r>
      <w:r w:rsidRPr="00F167A6">
        <w:rPr>
          <w:lang w:val="en-US"/>
        </w:rPr>
        <w:t xml:space="preserve"> rapidly, an app has become a necessity to make the booking process </w:t>
      </w:r>
      <w:r w:rsidR="00A82707" w:rsidRPr="00F167A6">
        <w:rPr>
          <w:lang w:val="en-US"/>
        </w:rPr>
        <w:t xml:space="preserve">easier </w:t>
      </w:r>
      <w:r w:rsidRPr="00F167A6">
        <w:rPr>
          <w:lang w:val="en-US"/>
        </w:rPr>
        <w:t xml:space="preserve">for members who do not </w:t>
      </w:r>
      <w:r w:rsidR="00A82707" w:rsidRPr="00F167A6">
        <w:rPr>
          <w:lang w:val="en-US"/>
        </w:rPr>
        <w:t xml:space="preserve">to </w:t>
      </w:r>
      <w:r w:rsidRPr="00F167A6">
        <w:rPr>
          <w:lang w:val="en-US"/>
        </w:rPr>
        <w:t>prefer</w:t>
      </w:r>
      <w:r w:rsidR="00A82707" w:rsidRPr="00F167A6">
        <w:rPr>
          <w:lang w:val="en-US"/>
        </w:rPr>
        <w:t xml:space="preserve"> </w:t>
      </w:r>
      <w:proofErr w:type="gramStart"/>
      <w:r w:rsidR="00A82707" w:rsidRPr="00F167A6">
        <w:rPr>
          <w:lang w:val="en-US"/>
        </w:rPr>
        <w:t>use</w:t>
      </w:r>
      <w:proofErr w:type="gramEnd"/>
      <w:r w:rsidR="00A82707" w:rsidRPr="00F167A6">
        <w:rPr>
          <w:lang w:val="en-US"/>
        </w:rPr>
        <w:t xml:space="preserve"> the internet browsers on their small smartphone screen.</w:t>
      </w:r>
    </w:p>
    <w:p w14:paraId="1E79C8B2" w14:textId="57B1FC84" w:rsidR="00EB0618" w:rsidRDefault="005D7BF3" w:rsidP="005D7BF3">
      <w:pPr>
        <w:rPr>
          <w:ins w:id="9" w:author="Kalunder Madlaina" w:date="2019-07-26T13:35:00Z"/>
          <w:lang w:val="en-US"/>
        </w:rPr>
      </w:pPr>
      <w:r w:rsidRPr="00F167A6">
        <w:rPr>
          <w:lang w:val="en-US"/>
        </w:rPr>
        <w:t xml:space="preserve">The objective of this project is </w:t>
      </w:r>
      <w:ins w:id="10" w:author="Kalunder Madlaina" w:date="2019-07-26T13:34:00Z">
        <w:r w:rsidR="0075429A">
          <w:rPr>
            <w:lang w:val="en-US"/>
          </w:rPr>
          <w:t xml:space="preserve">to </w:t>
        </w:r>
      </w:ins>
      <w:r w:rsidRPr="00F167A6">
        <w:rPr>
          <w:lang w:val="en-US"/>
        </w:rPr>
        <w:t xml:space="preserve">facilitate booking events process using the apps, so that the Swiss Engineering members can totally rely on it to manage their booked events and explore what is available on the platform. </w:t>
      </w:r>
      <w:ins w:id="11" w:author="Kalunder Madlaina" w:date="2019-07-26T13:35:00Z">
        <w:r w:rsidR="00EB0618">
          <w:rPr>
            <w:lang w:val="en-US"/>
          </w:rPr>
          <w:t>VOICE</w:t>
        </w:r>
        <w:r w:rsidR="00EB0618">
          <w:rPr>
            <w:lang w:val="en-US"/>
          </w:rPr>
          <w:t xml:space="preserve"> FEATURE</w:t>
        </w:r>
      </w:ins>
    </w:p>
    <w:p w14:paraId="724143EA" w14:textId="41150AC3" w:rsidR="005D7BF3" w:rsidRDefault="005D7BF3" w:rsidP="005D7BF3">
      <w:pPr>
        <w:rPr>
          <w:ins w:id="12" w:author="Kalunder Madlaina" w:date="2019-07-26T13:35:00Z"/>
          <w:lang w:val="en-US"/>
        </w:rPr>
      </w:pPr>
      <w:r w:rsidRPr="00F167A6">
        <w:rPr>
          <w:lang w:val="en-US"/>
        </w:rPr>
        <w:t>The app has been implemented using XAMARIN Cross Platform app developing tool to ensure that no matter which device do the members have in their pockets, they will enjoy the intuitive experience of booking, managing and exploring the events.</w:t>
      </w:r>
      <w:ins w:id="13" w:author="Kalunder Madlaina" w:date="2019-07-26T13:35:00Z">
        <w:r w:rsidR="00EB0618">
          <w:rPr>
            <w:lang w:val="en-US"/>
          </w:rPr>
          <w:t xml:space="preserve"> </w:t>
        </w:r>
      </w:ins>
    </w:p>
    <w:p w14:paraId="26B7BD8A" w14:textId="791A6E03" w:rsidR="00EB0618" w:rsidRPr="00F167A6" w:rsidDel="00EB0618" w:rsidRDefault="00EB0618" w:rsidP="005D7BF3">
      <w:pPr>
        <w:rPr>
          <w:del w:id="14" w:author="Kalunder Madlaina" w:date="2019-07-26T13:35:00Z"/>
          <w:lang w:val="en-US"/>
        </w:rPr>
      </w:pPr>
    </w:p>
    <w:p w14:paraId="0B50E5DC" w14:textId="4D4B3FE5" w:rsidR="005D7BF3" w:rsidRPr="00F167A6" w:rsidRDefault="005D7BF3" w:rsidP="004F3E9E">
      <w:pPr>
        <w:rPr>
          <w:lang w:val="en-US"/>
        </w:rPr>
      </w:pPr>
      <w:commentRangeStart w:id="15"/>
      <w:r w:rsidRPr="00F167A6">
        <w:rPr>
          <w:lang w:val="en-US"/>
        </w:rPr>
        <w:t>The mixture of working with Agile methods while focusing on the usability experience (UX) resulted in an intuitive to use graphical user interface, where all important elements related to the core features of the app are well presented in the home page screen, so that the end-users, no matter what age group they belong to, or what technical affinities they possess can enjoy the app and use it without any tutorials on how to navigate through the different app screens.</w:t>
      </w:r>
      <w:commentRangeEnd w:id="15"/>
      <w:r w:rsidR="00B65111">
        <w:rPr>
          <w:rStyle w:val="CommentReference"/>
        </w:rPr>
        <w:commentReference w:id="15"/>
      </w:r>
    </w:p>
    <w:p w14:paraId="1B8E4404" w14:textId="59855F1D" w:rsidR="00414CE5" w:rsidRPr="00EB0618" w:rsidRDefault="001F3BFD" w:rsidP="00D34FDD">
      <w:pPr>
        <w:rPr>
          <w:strike/>
          <w:lang w:val="en-US"/>
          <w:rPrChange w:id="16" w:author="Kalunder Madlaina" w:date="2019-07-26T13:35:00Z">
            <w:rPr>
              <w:lang w:val="en-US"/>
            </w:rPr>
          </w:rPrChange>
        </w:rPr>
      </w:pPr>
      <w:r w:rsidRPr="00EB0618">
        <w:rPr>
          <w:strike/>
          <w:lang w:val="en-US"/>
          <w:rPrChange w:id="17" w:author="Kalunder Madlaina" w:date="2019-07-26T13:35:00Z">
            <w:rPr>
              <w:lang w:val="en-US"/>
            </w:rPr>
          </w:rPrChange>
        </w:rPr>
        <w:t xml:space="preserve">This Document will </w:t>
      </w:r>
      <w:r w:rsidR="00914DEA" w:rsidRPr="00EB0618">
        <w:rPr>
          <w:strike/>
          <w:lang w:val="en-US"/>
          <w:rPrChange w:id="18" w:author="Kalunder Madlaina" w:date="2019-07-26T13:35:00Z">
            <w:rPr>
              <w:lang w:val="en-US"/>
            </w:rPr>
          </w:rPrChange>
        </w:rPr>
        <w:t>discuss</w:t>
      </w:r>
      <w:r w:rsidRPr="00EB0618">
        <w:rPr>
          <w:strike/>
          <w:lang w:val="en-US"/>
          <w:rPrChange w:id="19" w:author="Kalunder Madlaina" w:date="2019-07-26T13:35:00Z">
            <w:rPr>
              <w:lang w:val="en-US"/>
            </w:rPr>
          </w:rPrChange>
        </w:rPr>
        <w:t xml:space="preserve"> how </w:t>
      </w:r>
      <w:r w:rsidR="005D7BF3" w:rsidRPr="00EB0618">
        <w:rPr>
          <w:strike/>
          <w:lang w:val="en-US"/>
          <w:rPrChange w:id="20" w:author="Kalunder Madlaina" w:date="2019-07-26T13:35:00Z">
            <w:rPr>
              <w:lang w:val="en-US"/>
            </w:rPr>
          </w:rPrChange>
        </w:rPr>
        <w:t>those features</w:t>
      </w:r>
      <w:r w:rsidRPr="00EB0618">
        <w:rPr>
          <w:strike/>
          <w:lang w:val="en-US"/>
          <w:rPrChange w:id="21" w:author="Kalunder Madlaina" w:date="2019-07-26T13:35:00Z">
            <w:rPr>
              <w:lang w:val="en-US"/>
            </w:rPr>
          </w:rPrChange>
        </w:rPr>
        <w:t xml:space="preserve"> </w:t>
      </w:r>
      <w:r w:rsidR="005D7BF3" w:rsidRPr="00EB0618">
        <w:rPr>
          <w:strike/>
          <w:lang w:val="en-US"/>
          <w:rPrChange w:id="22" w:author="Kalunder Madlaina" w:date="2019-07-26T13:35:00Z">
            <w:rPr>
              <w:lang w:val="en-US"/>
            </w:rPr>
          </w:rPrChange>
        </w:rPr>
        <w:t>are</w:t>
      </w:r>
      <w:r w:rsidRPr="00EB0618">
        <w:rPr>
          <w:strike/>
          <w:lang w:val="en-US"/>
          <w:rPrChange w:id="23" w:author="Kalunder Madlaina" w:date="2019-07-26T13:35:00Z">
            <w:rPr>
              <w:lang w:val="en-US"/>
            </w:rPr>
          </w:rPrChange>
        </w:rPr>
        <w:t xml:space="preserve"> </w:t>
      </w:r>
      <w:proofErr w:type="gramStart"/>
      <w:r w:rsidRPr="00EB0618">
        <w:rPr>
          <w:strike/>
          <w:lang w:val="en-US"/>
          <w:rPrChange w:id="24" w:author="Kalunder Madlaina" w:date="2019-07-26T13:35:00Z">
            <w:rPr>
              <w:lang w:val="en-US"/>
            </w:rPr>
          </w:rPrChange>
        </w:rPr>
        <w:t xml:space="preserve">implemented, </w:t>
      </w:r>
      <w:r w:rsidR="005D7BF3" w:rsidRPr="00EB0618">
        <w:rPr>
          <w:strike/>
          <w:lang w:val="en-US"/>
          <w:rPrChange w:id="25" w:author="Kalunder Madlaina" w:date="2019-07-26T13:35:00Z">
            <w:rPr>
              <w:lang w:val="en-US"/>
            </w:rPr>
          </w:rPrChange>
        </w:rPr>
        <w:t>and</w:t>
      </w:r>
      <w:proofErr w:type="gramEnd"/>
      <w:r w:rsidR="005D7BF3" w:rsidRPr="00EB0618">
        <w:rPr>
          <w:strike/>
          <w:lang w:val="en-US"/>
          <w:rPrChange w:id="26" w:author="Kalunder Madlaina" w:date="2019-07-26T13:35:00Z">
            <w:rPr>
              <w:lang w:val="en-US"/>
            </w:rPr>
          </w:rPrChange>
        </w:rPr>
        <w:t xml:space="preserve"> focus </w:t>
      </w:r>
      <w:r w:rsidR="00413E04" w:rsidRPr="00EB0618">
        <w:rPr>
          <w:strike/>
          <w:lang w:val="en-US"/>
          <w:rPrChange w:id="27" w:author="Kalunder Madlaina" w:date="2019-07-26T13:35:00Z">
            <w:rPr>
              <w:lang w:val="en-US"/>
            </w:rPr>
          </w:rPrChange>
        </w:rPr>
        <w:t>in details</w:t>
      </w:r>
      <w:r w:rsidR="005D7BF3" w:rsidRPr="00EB0618">
        <w:rPr>
          <w:strike/>
          <w:lang w:val="en-US"/>
          <w:rPrChange w:id="28" w:author="Kalunder Madlaina" w:date="2019-07-26T13:35:00Z">
            <w:rPr>
              <w:lang w:val="en-US"/>
            </w:rPr>
          </w:rPrChange>
        </w:rPr>
        <w:t xml:space="preserve"> on the Voice Assistant feature as it is considered to be the main feature and added</w:t>
      </w:r>
      <w:r w:rsidR="00914DEA" w:rsidRPr="00EB0618">
        <w:rPr>
          <w:strike/>
          <w:lang w:val="en-US"/>
          <w:rPrChange w:id="29" w:author="Kalunder Madlaina" w:date="2019-07-26T13:35:00Z">
            <w:rPr>
              <w:lang w:val="en-US"/>
            </w:rPr>
          </w:rPrChange>
        </w:rPr>
        <w:t xml:space="preserve"> business</w:t>
      </w:r>
      <w:r w:rsidR="005D7BF3" w:rsidRPr="00EB0618">
        <w:rPr>
          <w:strike/>
          <w:lang w:val="en-US"/>
          <w:rPrChange w:id="30" w:author="Kalunder Madlaina" w:date="2019-07-26T13:35:00Z">
            <w:rPr>
              <w:lang w:val="en-US"/>
            </w:rPr>
          </w:rPrChange>
        </w:rPr>
        <w:t xml:space="preserve"> value.</w:t>
      </w:r>
    </w:p>
    <w:p w14:paraId="06948420" w14:textId="46EE0B27" w:rsidR="00E240A5" w:rsidRPr="00F167A6" w:rsidRDefault="00E240A5" w:rsidP="009A633F">
      <w:pPr>
        <w:spacing w:after="160" w:line="259" w:lineRule="auto"/>
        <w:rPr>
          <w:lang w:val="en-US"/>
        </w:rPr>
      </w:pPr>
      <w:r w:rsidRPr="00F167A6">
        <w:rPr>
          <w:lang w:val="en-US"/>
        </w:rPr>
        <w:br w:type="page"/>
      </w:r>
    </w:p>
    <w:sdt>
      <w:sdtPr>
        <w:rPr>
          <w:rFonts w:ascii="Arial" w:eastAsia="Times New Roman" w:hAnsi="Arial" w:cs="Times New Roman"/>
          <w:color w:val="auto"/>
          <w:sz w:val="22"/>
          <w:szCs w:val="24"/>
          <w:lang w:val="de-CH"/>
        </w:rPr>
        <w:id w:val="-1481072445"/>
        <w:docPartObj>
          <w:docPartGallery w:val="Table of Contents"/>
          <w:docPartUnique/>
        </w:docPartObj>
      </w:sdtPr>
      <w:sdtEndPr>
        <w:rPr>
          <w:b/>
          <w:bCs/>
          <w:noProof/>
        </w:rPr>
      </w:sdtEndPr>
      <w:sdtContent>
        <w:p w14:paraId="44101B37" w14:textId="48F1524C" w:rsidR="00155DFF" w:rsidRPr="00155DFF" w:rsidRDefault="00155DFF" w:rsidP="00155DFF">
          <w:pPr>
            <w:pStyle w:val="TOCHeading"/>
            <w:rPr>
              <w:noProof/>
            </w:rPr>
          </w:pPr>
          <w:r>
            <w:t>Table of Contents</w:t>
          </w:r>
          <w:r>
            <w:fldChar w:fldCharType="begin"/>
          </w:r>
          <w:r>
            <w:instrText xml:space="preserve"> TOC \o "1-3" \h \z \u </w:instrText>
          </w:r>
          <w:r>
            <w:fldChar w:fldCharType="separate"/>
          </w:r>
        </w:p>
        <w:p w14:paraId="38F0DB0E" w14:textId="12C6F787" w:rsidR="00155DFF" w:rsidRDefault="00214482">
          <w:pPr>
            <w:pStyle w:val="TOC1"/>
            <w:tabs>
              <w:tab w:val="left" w:pos="440"/>
              <w:tab w:val="right" w:pos="9062"/>
            </w:tabs>
            <w:rPr>
              <w:rFonts w:eastAsiaTheme="minorEastAsia" w:cstheme="minorBidi"/>
              <w:b w:val="0"/>
              <w:bCs w:val="0"/>
              <w:caps/>
              <w:noProof/>
              <w:lang w:val="en-US" w:eastAsia="en-GB"/>
            </w:rPr>
          </w:pPr>
          <w:hyperlink w:anchor="_Toc14977775" w:history="1">
            <w:r w:rsidR="00155DFF" w:rsidRPr="007937CA">
              <w:rPr>
                <w:rStyle w:val="Hyperlink"/>
                <w:noProof/>
                <w:lang w:val="en-US"/>
              </w:rPr>
              <w:t>1.</w:t>
            </w:r>
            <w:r w:rsidR="00155DFF">
              <w:rPr>
                <w:rFonts w:eastAsiaTheme="minorEastAsia" w:cstheme="minorBidi"/>
                <w:b w:val="0"/>
                <w:bCs w:val="0"/>
                <w:caps/>
                <w:noProof/>
                <w:lang w:val="en-US" w:eastAsia="en-GB"/>
              </w:rPr>
              <w:tab/>
            </w:r>
            <w:r w:rsidR="00155DFF" w:rsidRPr="007937CA">
              <w:rPr>
                <w:rStyle w:val="Hyperlink"/>
                <w:noProof/>
                <w:lang w:val="en-US"/>
              </w:rPr>
              <w:t>Introduction</w:t>
            </w:r>
            <w:r w:rsidR="00155DFF">
              <w:rPr>
                <w:noProof/>
                <w:webHidden/>
              </w:rPr>
              <w:tab/>
            </w:r>
            <w:r w:rsidR="00155DFF">
              <w:rPr>
                <w:noProof/>
                <w:webHidden/>
              </w:rPr>
              <w:fldChar w:fldCharType="begin"/>
            </w:r>
            <w:r w:rsidR="00155DFF">
              <w:rPr>
                <w:noProof/>
                <w:webHidden/>
              </w:rPr>
              <w:instrText xml:space="preserve"> PAGEREF _Toc14977775 \h </w:instrText>
            </w:r>
            <w:r w:rsidR="00155DFF">
              <w:rPr>
                <w:noProof/>
                <w:webHidden/>
              </w:rPr>
            </w:r>
            <w:r w:rsidR="00155DFF">
              <w:rPr>
                <w:noProof/>
                <w:webHidden/>
              </w:rPr>
              <w:fldChar w:fldCharType="separate"/>
            </w:r>
            <w:r w:rsidR="00914DEA">
              <w:rPr>
                <w:noProof/>
                <w:webHidden/>
              </w:rPr>
              <w:t>5</w:t>
            </w:r>
            <w:r w:rsidR="00155DFF">
              <w:rPr>
                <w:noProof/>
                <w:webHidden/>
              </w:rPr>
              <w:fldChar w:fldCharType="end"/>
            </w:r>
          </w:hyperlink>
        </w:p>
        <w:p w14:paraId="0B108C45" w14:textId="45825F0A" w:rsidR="00155DFF" w:rsidRDefault="00214482">
          <w:pPr>
            <w:pStyle w:val="TOC2"/>
            <w:tabs>
              <w:tab w:val="left" w:pos="880"/>
              <w:tab w:val="right" w:pos="9062"/>
            </w:tabs>
            <w:rPr>
              <w:rFonts w:eastAsiaTheme="minorEastAsia" w:cstheme="minorBidi"/>
              <w:smallCaps/>
              <w:noProof/>
              <w:sz w:val="24"/>
              <w:lang w:val="en-US" w:eastAsia="en-GB"/>
            </w:rPr>
          </w:pPr>
          <w:hyperlink w:anchor="_Toc14977776" w:history="1">
            <w:r w:rsidR="00155DFF" w:rsidRPr="007937CA">
              <w:rPr>
                <w:rStyle w:val="Hyperlink"/>
                <w:noProof/>
                <w:lang w:val="en-US"/>
              </w:rPr>
              <w:t>1.1</w:t>
            </w:r>
            <w:r w:rsidR="00155DFF">
              <w:rPr>
                <w:rFonts w:eastAsiaTheme="minorEastAsia" w:cstheme="minorBidi"/>
                <w:smallCaps/>
                <w:noProof/>
                <w:sz w:val="24"/>
                <w:lang w:val="en-US" w:eastAsia="en-GB"/>
              </w:rPr>
              <w:tab/>
            </w:r>
            <w:r w:rsidR="00155DFF" w:rsidRPr="007937CA">
              <w:rPr>
                <w:rStyle w:val="Hyperlink"/>
                <w:noProof/>
                <w:lang w:val="en-US"/>
              </w:rPr>
              <w:t>Problem Statement</w:t>
            </w:r>
            <w:r w:rsidR="00155DFF">
              <w:rPr>
                <w:noProof/>
                <w:webHidden/>
              </w:rPr>
              <w:tab/>
            </w:r>
            <w:r w:rsidR="00155DFF">
              <w:rPr>
                <w:noProof/>
                <w:webHidden/>
              </w:rPr>
              <w:fldChar w:fldCharType="begin"/>
            </w:r>
            <w:r w:rsidR="00155DFF">
              <w:rPr>
                <w:noProof/>
                <w:webHidden/>
              </w:rPr>
              <w:instrText xml:space="preserve"> PAGEREF _Toc14977776 \h </w:instrText>
            </w:r>
            <w:r w:rsidR="00155DFF">
              <w:rPr>
                <w:noProof/>
                <w:webHidden/>
              </w:rPr>
            </w:r>
            <w:r w:rsidR="00155DFF">
              <w:rPr>
                <w:noProof/>
                <w:webHidden/>
              </w:rPr>
              <w:fldChar w:fldCharType="separate"/>
            </w:r>
            <w:r w:rsidR="00914DEA">
              <w:rPr>
                <w:noProof/>
                <w:webHidden/>
              </w:rPr>
              <w:t>5</w:t>
            </w:r>
            <w:r w:rsidR="00155DFF">
              <w:rPr>
                <w:noProof/>
                <w:webHidden/>
              </w:rPr>
              <w:fldChar w:fldCharType="end"/>
            </w:r>
          </w:hyperlink>
        </w:p>
        <w:p w14:paraId="14E1E0ED" w14:textId="454FDC86" w:rsidR="00155DFF" w:rsidRDefault="00214482">
          <w:pPr>
            <w:pStyle w:val="TOC2"/>
            <w:tabs>
              <w:tab w:val="left" w:pos="880"/>
              <w:tab w:val="right" w:pos="9062"/>
            </w:tabs>
            <w:rPr>
              <w:rFonts w:eastAsiaTheme="minorEastAsia" w:cstheme="minorBidi"/>
              <w:smallCaps/>
              <w:noProof/>
              <w:sz w:val="24"/>
              <w:lang w:val="en-US" w:eastAsia="en-GB"/>
            </w:rPr>
          </w:pPr>
          <w:hyperlink w:anchor="_Toc14977777" w:history="1">
            <w:r w:rsidR="00155DFF" w:rsidRPr="007937CA">
              <w:rPr>
                <w:rStyle w:val="Hyperlink"/>
                <w:noProof/>
                <w:lang w:val="en-US"/>
              </w:rPr>
              <w:t>1.2</w:t>
            </w:r>
            <w:r w:rsidR="00155DFF">
              <w:rPr>
                <w:rFonts w:eastAsiaTheme="minorEastAsia" w:cstheme="minorBidi"/>
                <w:smallCaps/>
                <w:noProof/>
                <w:sz w:val="24"/>
                <w:lang w:val="en-US" w:eastAsia="en-GB"/>
              </w:rPr>
              <w:tab/>
            </w:r>
            <w:r w:rsidR="00155DFF" w:rsidRPr="007937CA">
              <w:rPr>
                <w:rStyle w:val="Hyperlink"/>
                <w:noProof/>
                <w:lang w:val="en-US"/>
              </w:rPr>
              <w:t>Project Vision</w:t>
            </w:r>
            <w:r w:rsidR="00155DFF">
              <w:rPr>
                <w:noProof/>
                <w:webHidden/>
              </w:rPr>
              <w:tab/>
            </w:r>
            <w:r w:rsidR="00155DFF">
              <w:rPr>
                <w:noProof/>
                <w:webHidden/>
              </w:rPr>
              <w:fldChar w:fldCharType="begin"/>
            </w:r>
            <w:r w:rsidR="00155DFF">
              <w:rPr>
                <w:noProof/>
                <w:webHidden/>
              </w:rPr>
              <w:instrText xml:space="preserve"> PAGEREF _Toc14977777 \h </w:instrText>
            </w:r>
            <w:r w:rsidR="00155DFF">
              <w:rPr>
                <w:noProof/>
                <w:webHidden/>
              </w:rPr>
            </w:r>
            <w:r w:rsidR="00155DFF">
              <w:rPr>
                <w:noProof/>
                <w:webHidden/>
              </w:rPr>
              <w:fldChar w:fldCharType="separate"/>
            </w:r>
            <w:r w:rsidR="00914DEA">
              <w:rPr>
                <w:noProof/>
                <w:webHidden/>
              </w:rPr>
              <w:t>6</w:t>
            </w:r>
            <w:r w:rsidR="00155DFF">
              <w:rPr>
                <w:noProof/>
                <w:webHidden/>
              </w:rPr>
              <w:fldChar w:fldCharType="end"/>
            </w:r>
          </w:hyperlink>
        </w:p>
        <w:p w14:paraId="387E9DDE" w14:textId="60E696D4" w:rsidR="00155DFF" w:rsidRDefault="00214482">
          <w:pPr>
            <w:pStyle w:val="TOC2"/>
            <w:tabs>
              <w:tab w:val="left" w:pos="880"/>
              <w:tab w:val="right" w:pos="9062"/>
            </w:tabs>
            <w:rPr>
              <w:rFonts w:eastAsiaTheme="minorEastAsia" w:cstheme="minorBidi"/>
              <w:smallCaps/>
              <w:noProof/>
              <w:sz w:val="24"/>
              <w:lang w:val="en-US" w:eastAsia="en-GB"/>
            </w:rPr>
          </w:pPr>
          <w:hyperlink w:anchor="_Toc14977778" w:history="1">
            <w:r w:rsidR="00155DFF" w:rsidRPr="007937CA">
              <w:rPr>
                <w:rStyle w:val="Hyperlink"/>
                <w:noProof/>
                <w:lang w:val="en-US"/>
              </w:rPr>
              <w:t>1.3</w:t>
            </w:r>
            <w:r w:rsidR="00155DFF">
              <w:rPr>
                <w:rFonts w:eastAsiaTheme="minorEastAsia" w:cstheme="minorBidi"/>
                <w:smallCaps/>
                <w:noProof/>
                <w:sz w:val="24"/>
                <w:lang w:val="en-US" w:eastAsia="en-GB"/>
              </w:rPr>
              <w:tab/>
            </w:r>
            <w:r w:rsidR="00155DFF" w:rsidRPr="007937CA">
              <w:rPr>
                <w:rStyle w:val="Hyperlink"/>
                <w:noProof/>
                <w:lang w:val="en-US"/>
              </w:rPr>
              <w:t>Project Approach</w:t>
            </w:r>
            <w:r w:rsidR="00155DFF">
              <w:rPr>
                <w:noProof/>
                <w:webHidden/>
              </w:rPr>
              <w:tab/>
            </w:r>
            <w:r w:rsidR="00155DFF">
              <w:rPr>
                <w:noProof/>
                <w:webHidden/>
              </w:rPr>
              <w:fldChar w:fldCharType="begin"/>
            </w:r>
            <w:r w:rsidR="00155DFF">
              <w:rPr>
                <w:noProof/>
                <w:webHidden/>
              </w:rPr>
              <w:instrText xml:space="preserve"> PAGEREF _Toc14977778 \h </w:instrText>
            </w:r>
            <w:r w:rsidR="00155DFF">
              <w:rPr>
                <w:noProof/>
                <w:webHidden/>
              </w:rPr>
            </w:r>
            <w:r w:rsidR="00155DFF">
              <w:rPr>
                <w:noProof/>
                <w:webHidden/>
              </w:rPr>
              <w:fldChar w:fldCharType="separate"/>
            </w:r>
            <w:r w:rsidR="00914DEA">
              <w:rPr>
                <w:noProof/>
                <w:webHidden/>
              </w:rPr>
              <w:t>6</w:t>
            </w:r>
            <w:r w:rsidR="00155DFF">
              <w:rPr>
                <w:noProof/>
                <w:webHidden/>
              </w:rPr>
              <w:fldChar w:fldCharType="end"/>
            </w:r>
          </w:hyperlink>
        </w:p>
        <w:p w14:paraId="6C7B2935" w14:textId="581932C7" w:rsidR="00155DFF" w:rsidRDefault="00214482">
          <w:pPr>
            <w:pStyle w:val="TOC1"/>
            <w:tabs>
              <w:tab w:val="left" w:pos="440"/>
              <w:tab w:val="right" w:pos="9062"/>
            </w:tabs>
            <w:rPr>
              <w:rFonts w:eastAsiaTheme="minorEastAsia" w:cstheme="minorBidi"/>
              <w:b w:val="0"/>
              <w:bCs w:val="0"/>
              <w:caps/>
              <w:noProof/>
              <w:lang w:val="en-US" w:eastAsia="en-GB"/>
            </w:rPr>
          </w:pPr>
          <w:hyperlink w:anchor="_Toc14977779" w:history="1">
            <w:r w:rsidR="00155DFF" w:rsidRPr="007937CA">
              <w:rPr>
                <w:rStyle w:val="Hyperlink"/>
                <w:noProof/>
                <w:lang w:val="en-US"/>
              </w:rPr>
              <w:t>2.</w:t>
            </w:r>
            <w:r w:rsidR="00155DFF">
              <w:rPr>
                <w:rFonts w:eastAsiaTheme="minorEastAsia" w:cstheme="minorBidi"/>
                <w:b w:val="0"/>
                <w:bCs w:val="0"/>
                <w:caps/>
                <w:noProof/>
                <w:lang w:val="en-US" w:eastAsia="en-GB"/>
              </w:rPr>
              <w:tab/>
            </w:r>
            <w:r w:rsidR="00155DFF" w:rsidRPr="007937CA">
              <w:rPr>
                <w:rStyle w:val="Hyperlink"/>
                <w:noProof/>
                <w:lang w:val="en-US"/>
              </w:rPr>
              <w:t>Research</w:t>
            </w:r>
            <w:r w:rsidR="00155DFF">
              <w:rPr>
                <w:noProof/>
                <w:webHidden/>
              </w:rPr>
              <w:tab/>
            </w:r>
            <w:r w:rsidR="00155DFF">
              <w:rPr>
                <w:noProof/>
                <w:webHidden/>
              </w:rPr>
              <w:fldChar w:fldCharType="begin"/>
            </w:r>
            <w:r w:rsidR="00155DFF">
              <w:rPr>
                <w:noProof/>
                <w:webHidden/>
              </w:rPr>
              <w:instrText xml:space="preserve"> PAGEREF _Toc14977779 \h </w:instrText>
            </w:r>
            <w:r w:rsidR="00155DFF">
              <w:rPr>
                <w:noProof/>
                <w:webHidden/>
              </w:rPr>
            </w:r>
            <w:r w:rsidR="00155DFF">
              <w:rPr>
                <w:noProof/>
                <w:webHidden/>
              </w:rPr>
              <w:fldChar w:fldCharType="separate"/>
            </w:r>
            <w:r w:rsidR="00914DEA">
              <w:rPr>
                <w:noProof/>
                <w:webHidden/>
              </w:rPr>
              <w:t>7</w:t>
            </w:r>
            <w:r w:rsidR="00155DFF">
              <w:rPr>
                <w:noProof/>
                <w:webHidden/>
              </w:rPr>
              <w:fldChar w:fldCharType="end"/>
            </w:r>
          </w:hyperlink>
        </w:p>
        <w:p w14:paraId="4BE8D51B" w14:textId="64D7D07C" w:rsidR="00155DFF" w:rsidRDefault="00214482">
          <w:pPr>
            <w:pStyle w:val="TOC2"/>
            <w:tabs>
              <w:tab w:val="left" w:pos="880"/>
              <w:tab w:val="right" w:pos="9062"/>
            </w:tabs>
            <w:rPr>
              <w:rFonts w:eastAsiaTheme="minorEastAsia" w:cstheme="minorBidi"/>
              <w:smallCaps/>
              <w:noProof/>
              <w:sz w:val="24"/>
              <w:lang w:val="en-US" w:eastAsia="en-GB"/>
            </w:rPr>
          </w:pPr>
          <w:hyperlink w:anchor="_Toc14977780" w:history="1">
            <w:r w:rsidR="00155DFF" w:rsidRPr="007937CA">
              <w:rPr>
                <w:rStyle w:val="Hyperlink"/>
                <w:noProof/>
                <w:lang w:val="en-US"/>
              </w:rPr>
              <w:t>2.1</w:t>
            </w:r>
            <w:r w:rsidR="00155DFF">
              <w:rPr>
                <w:rFonts w:eastAsiaTheme="minorEastAsia" w:cstheme="minorBidi"/>
                <w:smallCaps/>
                <w:noProof/>
                <w:sz w:val="24"/>
                <w:lang w:val="en-US" w:eastAsia="en-GB"/>
              </w:rPr>
              <w:tab/>
            </w:r>
            <w:r w:rsidR="00155DFF" w:rsidRPr="007937CA">
              <w:rPr>
                <w:rStyle w:val="Hyperlink"/>
                <w:noProof/>
                <w:lang w:val="en-US"/>
              </w:rPr>
              <w:t>State Of the Art</w:t>
            </w:r>
            <w:r w:rsidR="00155DFF">
              <w:rPr>
                <w:noProof/>
                <w:webHidden/>
              </w:rPr>
              <w:tab/>
            </w:r>
            <w:r w:rsidR="00155DFF">
              <w:rPr>
                <w:noProof/>
                <w:webHidden/>
              </w:rPr>
              <w:fldChar w:fldCharType="begin"/>
            </w:r>
            <w:r w:rsidR="00155DFF">
              <w:rPr>
                <w:noProof/>
                <w:webHidden/>
              </w:rPr>
              <w:instrText xml:space="preserve"> PAGEREF _Toc14977780 \h </w:instrText>
            </w:r>
            <w:r w:rsidR="00155DFF">
              <w:rPr>
                <w:noProof/>
                <w:webHidden/>
              </w:rPr>
            </w:r>
            <w:r w:rsidR="00155DFF">
              <w:rPr>
                <w:noProof/>
                <w:webHidden/>
              </w:rPr>
              <w:fldChar w:fldCharType="separate"/>
            </w:r>
            <w:r w:rsidR="00914DEA">
              <w:rPr>
                <w:noProof/>
                <w:webHidden/>
              </w:rPr>
              <w:t>7</w:t>
            </w:r>
            <w:r w:rsidR="00155DFF">
              <w:rPr>
                <w:noProof/>
                <w:webHidden/>
              </w:rPr>
              <w:fldChar w:fldCharType="end"/>
            </w:r>
          </w:hyperlink>
        </w:p>
        <w:p w14:paraId="3E445A94" w14:textId="5473FF2B" w:rsidR="00155DFF" w:rsidRDefault="00214482">
          <w:pPr>
            <w:pStyle w:val="TOC3"/>
            <w:tabs>
              <w:tab w:val="left" w:pos="1100"/>
              <w:tab w:val="right" w:pos="9062"/>
            </w:tabs>
            <w:rPr>
              <w:rFonts w:eastAsiaTheme="minorEastAsia" w:cstheme="minorBidi"/>
              <w:i/>
              <w:iCs/>
              <w:noProof/>
              <w:sz w:val="24"/>
              <w:lang w:val="en-US" w:eastAsia="en-GB"/>
            </w:rPr>
          </w:pPr>
          <w:hyperlink w:anchor="_Toc14977781" w:history="1">
            <w:r w:rsidR="00155DFF" w:rsidRPr="007937CA">
              <w:rPr>
                <w:rStyle w:val="Hyperlink"/>
                <w:noProof/>
                <w:lang w:val="en-US"/>
              </w:rPr>
              <w:t>1.1.1</w:t>
            </w:r>
            <w:r w:rsidR="00155DFF">
              <w:rPr>
                <w:rFonts w:eastAsiaTheme="minorEastAsia" w:cstheme="minorBidi"/>
                <w:i/>
                <w:iCs/>
                <w:noProof/>
                <w:sz w:val="24"/>
                <w:lang w:val="en-US" w:eastAsia="en-GB"/>
              </w:rPr>
              <w:tab/>
            </w:r>
            <w:r w:rsidR="00155DFF" w:rsidRPr="007937CA">
              <w:rPr>
                <w:rStyle w:val="Hyperlink"/>
                <w:noProof/>
                <w:lang w:val="en-US"/>
              </w:rPr>
              <w:t>Automatic Speech Recognition</w:t>
            </w:r>
            <w:r w:rsidR="00155DFF">
              <w:rPr>
                <w:noProof/>
                <w:webHidden/>
              </w:rPr>
              <w:tab/>
            </w:r>
            <w:r w:rsidR="00155DFF">
              <w:rPr>
                <w:noProof/>
                <w:webHidden/>
              </w:rPr>
              <w:fldChar w:fldCharType="begin"/>
            </w:r>
            <w:r w:rsidR="00155DFF">
              <w:rPr>
                <w:noProof/>
                <w:webHidden/>
              </w:rPr>
              <w:instrText xml:space="preserve"> PAGEREF _Toc14977781 \h </w:instrText>
            </w:r>
            <w:r w:rsidR="00155DFF">
              <w:rPr>
                <w:noProof/>
                <w:webHidden/>
              </w:rPr>
            </w:r>
            <w:r w:rsidR="00155DFF">
              <w:rPr>
                <w:noProof/>
                <w:webHidden/>
              </w:rPr>
              <w:fldChar w:fldCharType="separate"/>
            </w:r>
            <w:r w:rsidR="00914DEA">
              <w:rPr>
                <w:noProof/>
                <w:webHidden/>
              </w:rPr>
              <w:t>7</w:t>
            </w:r>
            <w:r w:rsidR="00155DFF">
              <w:rPr>
                <w:noProof/>
                <w:webHidden/>
              </w:rPr>
              <w:fldChar w:fldCharType="end"/>
            </w:r>
          </w:hyperlink>
        </w:p>
        <w:p w14:paraId="5F53BD93" w14:textId="012BBB75" w:rsidR="00155DFF" w:rsidRDefault="00214482">
          <w:pPr>
            <w:pStyle w:val="TOC3"/>
            <w:tabs>
              <w:tab w:val="left" w:pos="1100"/>
              <w:tab w:val="right" w:pos="9062"/>
            </w:tabs>
            <w:rPr>
              <w:rFonts w:eastAsiaTheme="minorEastAsia" w:cstheme="minorBidi"/>
              <w:i/>
              <w:iCs/>
              <w:noProof/>
              <w:sz w:val="24"/>
              <w:lang w:val="en-US" w:eastAsia="en-GB"/>
            </w:rPr>
          </w:pPr>
          <w:hyperlink w:anchor="_Toc14977782" w:history="1">
            <w:r w:rsidR="00155DFF" w:rsidRPr="007937CA">
              <w:rPr>
                <w:rStyle w:val="Hyperlink"/>
                <w:noProof/>
                <w:lang w:val="en-US"/>
              </w:rPr>
              <w:t>2.1.1</w:t>
            </w:r>
            <w:r w:rsidR="00155DFF">
              <w:rPr>
                <w:rFonts w:eastAsiaTheme="minorEastAsia" w:cstheme="minorBidi"/>
                <w:i/>
                <w:iCs/>
                <w:noProof/>
                <w:sz w:val="24"/>
                <w:lang w:val="en-US" w:eastAsia="en-GB"/>
              </w:rPr>
              <w:tab/>
            </w:r>
            <w:r w:rsidR="00155DFF" w:rsidRPr="007937CA">
              <w:rPr>
                <w:rStyle w:val="Hyperlink"/>
                <w:noProof/>
                <w:lang w:val="en-US"/>
              </w:rPr>
              <w:t>Multilingual Speech Recognition</w:t>
            </w:r>
            <w:r w:rsidR="00155DFF">
              <w:rPr>
                <w:noProof/>
                <w:webHidden/>
              </w:rPr>
              <w:tab/>
            </w:r>
            <w:r w:rsidR="00155DFF">
              <w:rPr>
                <w:noProof/>
                <w:webHidden/>
              </w:rPr>
              <w:fldChar w:fldCharType="begin"/>
            </w:r>
            <w:r w:rsidR="00155DFF">
              <w:rPr>
                <w:noProof/>
                <w:webHidden/>
              </w:rPr>
              <w:instrText xml:space="preserve"> PAGEREF _Toc14977782 \h </w:instrText>
            </w:r>
            <w:r w:rsidR="00155DFF">
              <w:rPr>
                <w:noProof/>
                <w:webHidden/>
              </w:rPr>
            </w:r>
            <w:r w:rsidR="00155DFF">
              <w:rPr>
                <w:noProof/>
                <w:webHidden/>
              </w:rPr>
              <w:fldChar w:fldCharType="separate"/>
            </w:r>
            <w:r w:rsidR="00914DEA">
              <w:rPr>
                <w:noProof/>
                <w:webHidden/>
              </w:rPr>
              <w:t>8</w:t>
            </w:r>
            <w:r w:rsidR="00155DFF">
              <w:rPr>
                <w:noProof/>
                <w:webHidden/>
              </w:rPr>
              <w:fldChar w:fldCharType="end"/>
            </w:r>
          </w:hyperlink>
        </w:p>
        <w:p w14:paraId="2A9C9A21" w14:textId="2BBC37B3" w:rsidR="00155DFF" w:rsidRDefault="00214482">
          <w:pPr>
            <w:pStyle w:val="TOC3"/>
            <w:tabs>
              <w:tab w:val="left" w:pos="1100"/>
              <w:tab w:val="right" w:pos="9062"/>
            </w:tabs>
            <w:rPr>
              <w:rFonts w:eastAsiaTheme="minorEastAsia" w:cstheme="minorBidi"/>
              <w:i/>
              <w:iCs/>
              <w:noProof/>
              <w:sz w:val="24"/>
              <w:lang w:val="en-US" w:eastAsia="en-GB"/>
            </w:rPr>
          </w:pPr>
          <w:hyperlink w:anchor="_Toc14977783" w:history="1">
            <w:r w:rsidR="00155DFF" w:rsidRPr="007937CA">
              <w:rPr>
                <w:rStyle w:val="Hyperlink"/>
                <w:noProof/>
                <w:lang w:val="en-US"/>
              </w:rPr>
              <w:t>2.1.2</w:t>
            </w:r>
            <w:r w:rsidR="00155DFF">
              <w:rPr>
                <w:rFonts w:eastAsiaTheme="minorEastAsia" w:cstheme="minorBidi"/>
                <w:i/>
                <w:iCs/>
                <w:noProof/>
                <w:sz w:val="24"/>
                <w:lang w:val="en-US" w:eastAsia="en-GB"/>
              </w:rPr>
              <w:tab/>
            </w:r>
            <w:r w:rsidR="00155DFF" w:rsidRPr="007937CA">
              <w:rPr>
                <w:rStyle w:val="Hyperlink"/>
                <w:noProof/>
                <w:lang w:val="en-US"/>
              </w:rPr>
              <w:t>Visual-only recognition of normal, whispered and silent speech</w:t>
            </w:r>
            <w:r w:rsidR="00155DFF">
              <w:rPr>
                <w:noProof/>
                <w:webHidden/>
              </w:rPr>
              <w:tab/>
            </w:r>
            <w:r w:rsidR="00155DFF">
              <w:rPr>
                <w:noProof/>
                <w:webHidden/>
              </w:rPr>
              <w:fldChar w:fldCharType="begin"/>
            </w:r>
            <w:r w:rsidR="00155DFF">
              <w:rPr>
                <w:noProof/>
                <w:webHidden/>
              </w:rPr>
              <w:instrText xml:space="preserve"> PAGEREF _Toc14977783 \h </w:instrText>
            </w:r>
            <w:r w:rsidR="00155DFF">
              <w:rPr>
                <w:noProof/>
                <w:webHidden/>
              </w:rPr>
            </w:r>
            <w:r w:rsidR="00155DFF">
              <w:rPr>
                <w:noProof/>
                <w:webHidden/>
              </w:rPr>
              <w:fldChar w:fldCharType="separate"/>
            </w:r>
            <w:r w:rsidR="00914DEA">
              <w:rPr>
                <w:noProof/>
                <w:webHidden/>
              </w:rPr>
              <w:t>9</w:t>
            </w:r>
            <w:r w:rsidR="00155DFF">
              <w:rPr>
                <w:noProof/>
                <w:webHidden/>
              </w:rPr>
              <w:fldChar w:fldCharType="end"/>
            </w:r>
          </w:hyperlink>
        </w:p>
        <w:p w14:paraId="54D1A2C7" w14:textId="2FF3D3B3" w:rsidR="00155DFF" w:rsidRDefault="00214482">
          <w:pPr>
            <w:pStyle w:val="TOC2"/>
            <w:tabs>
              <w:tab w:val="left" w:pos="880"/>
              <w:tab w:val="right" w:pos="9062"/>
            </w:tabs>
            <w:rPr>
              <w:rFonts w:eastAsiaTheme="minorEastAsia" w:cstheme="minorBidi"/>
              <w:smallCaps/>
              <w:noProof/>
              <w:sz w:val="24"/>
              <w:lang w:val="en-US" w:eastAsia="en-GB"/>
            </w:rPr>
          </w:pPr>
          <w:hyperlink w:anchor="_Toc14977784" w:history="1">
            <w:r w:rsidR="00155DFF" w:rsidRPr="007937CA">
              <w:rPr>
                <w:rStyle w:val="Hyperlink"/>
                <w:noProof/>
                <w:lang w:val="en-US"/>
              </w:rPr>
              <w:t>2.2</w:t>
            </w:r>
            <w:r w:rsidR="00155DFF">
              <w:rPr>
                <w:rFonts w:eastAsiaTheme="minorEastAsia" w:cstheme="minorBidi"/>
                <w:smallCaps/>
                <w:noProof/>
                <w:sz w:val="24"/>
                <w:lang w:val="en-US" w:eastAsia="en-GB"/>
              </w:rPr>
              <w:tab/>
            </w:r>
            <w:r w:rsidR="00155DFF" w:rsidRPr="007937CA">
              <w:rPr>
                <w:rStyle w:val="Hyperlink"/>
                <w:noProof/>
                <w:lang w:val="en-US"/>
              </w:rPr>
              <w:t>Methodologies of Voice Extraction/Recognition</w:t>
            </w:r>
            <w:r w:rsidR="00155DFF">
              <w:rPr>
                <w:noProof/>
                <w:webHidden/>
              </w:rPr>
              <w:tab/>
            </w:r>
            <w:r w:rsidR="00155DFF">
              <w:rPr>
                <w:noProof/>
                <w:webHidden/>
              </w:rPr>
              <w:fldChar w:fldCharType="begin"/>
            </w:r>
            <w:r w:rsidR="00155DFF">
              <w:rPr>
                <w:noProof/>
                <w:webHidden/>
              </w:rPr>
              <w:instrText xml:space="preserve"> PAGEREF _Toc14977784 \h </w:instrText>
            </w:r>
            <w:r w:rsidR="00155DFF">
              <w:rPr>
                <w:noProof/>
                <w:webHidden/>
              </w:rPr>
            </w:r>
            <w:r w:rsidR="00155DFF">
              <w:rPr>
                <w:noProof/>
                <w:webHidden/>
              </w:rPr>
              <w:fldChar w:fldCharType="separate"/>
            </w:r>
            <w:r w:rsidR="00914DEA">
              <w:rPr>
                <w:noProof/>
                <w:webHidden/>
              </w:rPr>
              <w:t>11</w:t>
            </w:r>
            <w:r w:rsidR="00155DFF">
              <w:rPr>
                <w:noProof/>
                <w:webHidden/>
              </w:rPr>
              <w:fldChar w:fldCharType="end"/>
            </w:r>
          </w:hyperlink>
        </w:p>
        <w:p w14:paraId="095E8E61" w14:textId="6E29ED6D" w:rsidR="00155DFF" w:rsidRDefault="00214482">
          <w:pPr>
            <w:pStyle w:val="TOC3"/>
            <w:tabs>
              <w:tab w:val="left" w:pos="1100"/>
              <w:tab w:val="right" w:pos="9062"/>
            </w:tabs>
            <w:rPr>
              <w:rFonts w:eastAsiaTheme="minorEastAsia" w:cstheme="minorBidi"/>
              <w:i/>
              <w:iCs/>
              <w:noProof/>
              <w:sz w:val="24"/>
              <w:lang w:val="en-US" w:eastAsia="en-GB"/>
            </w:rPr>
          </w:pPr>
          <w:hyperlink w:anchor="_Toc14977785" w:history="1">
            <w:r w:rsidR="00155DFF" w:rsidRPr="007937CA">
              <w:rPr>
                <w:rStyle w:val="Hyperlink"/>
                <w:noProof/>
                <w:lang w:val="en-US"/>
              </w:rPr>
              <w:t>2.2.1</w:t>
            </w:r>
            <w:r w:rsidR="00155DFF">
              <w:rPr>
                <w:rFonts w:eastAsiaTheme="minorEastAsia" w:cstheme="minorBidi"/>
                <w:i/>
                <w:iCs/>
                <w:noProof/>
                <w:sz w:val="24"/>
                <w:lang w:val="en-US" w:eastAsia="en-GB"/>
              </w:rPr>
              <w:tab/>
            </w:r>
            <w:r w:rsidR="00155DFF" w:rsidRPr="007937CA">
              <w:rPr>
                <w:rStyle w:val="Hyperlink"/>
                <w:noProof/>
                <w:lang w:val="en-US"/>
              </w:rPr>
              <w:t>Feature extraction</w:t>
            </w:r>
            <w:r w:rsidR="00155DFF">
              <w:rPr>
                <w:noProof/>
                <w:webHidden/>
              </w:rPr>
              <w:tab/>
            </w:r>
            <w:r w:rsidR="00155DFF">
              <w:rPr>
                <w:noProof/>
                <w:webHidden/>
              </w:rPr>
              <w:fldChar w:fldCharType="begin"/>
            </w:r>
            <w:r w:rsidR="00155DFF">
              <w:rPr>
                <w:noProof/>
                <w:webHidden/>
              </w:rPr>
              <w:instrText xml:space="preserve"> PAGEREF _Toc14977785 \h </w:instrText>
            </w:r>
            <w:r w:rsidR="00155DFF">
              <w:rPr>
                <w:noProof/>
                <w:webHidden/>
              </w:rPr>
            </w:r>
            <w:r w:rsidR="00155DFF">
              <w:rPr>
                <w:noProof/>
                <w:webHidden/>
              </w:rPr>
              <w:fldChar w:fldCharType="separate"/>
            </w:r>
            <w:r w:rsidR="00914DEA">
              <w:rPr>
                <w:noProof/>
                <w:webHidden/>
              </w:rPr>
              <w:t>12</w:t>
            </w:r>
            <w:r w:rsidR="00155DFF">
              <w:rPr>
                <w:noProof/>
                <w:webHidden/>
              </w:rPr>
              <w:fldChar w:fldCharType="end"/>
            </w:r>
          </w:hyperlink>
        </w:p>
        <w:p w14:paraId="0B88C9CD" w14:textId="150AC396" w:rsidR="00155DFF" w:rsidRDefault="00214482">
          <w:pPr>
            <w:pStyle w:val="TOC3"/>
            <w:tabs>
              <w:tab w:val="left" w:pos="1100"/>
              <w:tab w:val="right" w:pos="9062"/>
            </w:tabs>
            <w:rPr>
              <w:rFonts w:eastAsiaTheme="minorEastAsia" w:cstheme="minorBidi"/>
              <w:i/>
              <w:iCs/>
              <w:noProof/>
              <w:sz w:val="24"/>
              <w:lang w:val="en-US" w:eastAsia="en-GB"/>
            </w:rPr>
          </w:pPr>
          <w:hyperlink w:anchor="_Toc14977786" w:history="1">
            <w:r w:rsidR="00155DFF" w:rsidRPr="007937CA">
              <w:rPr>
                <w:rStyle w:val="Hyperlink"/>
                <w:noProof/>
                <w:lang w:val="en-US"/>
              </w:rPr>
              <w:t>2.2.2</w:t>
            </w:r>
            <w:r w:rsidR="00155DFF">
              <w:rPr>
                <w:rFonts w:eastAsiaTheme="minorEastAsia" w:cstheme="minorBidi"/>
                <w:i/>
                <w:iCs/>
                <w:noProof/>
                <w:sz w:val="24"/>
                <w:lang w:val="en-US" w:eastAsia="en-GB"/>
              </w:rPr>
              <w:tab/>
            </w:r>
            <w:r w:rsidR="00155DFF" w:rsidRPr="007937CA">
              <w:rPr>
                <w:rStyle w:val="Hyperlink"/>
                <w:noProof/>
                <w:lang w:val="en-US"/>
              </w:rPr>
              <w:t>Voice Classifier/Identifier</w:t>
            </w:r>
            <w:r w:rsidR="00155DFF">
              <w:rPr>
                <w:noProof/>
                <w:webHidden/>
              </w:rPr>
              <w:tab/>
            </w:r>
            <w:r w:rsidR="00155DFF">
              <w:rPr>
                <w:noProof/>
                <w:webHidden/>
              </w:rPr>
              <w:fldChar w:fldCharType="begin"/>
            </w:r>
            <w:r w:rsidR="00155DFF">
              <w:rPr>
                <w:noProof/>
                <w:webHidden/>
              </w:rPr>
              <w:instrText xml:space="preserve"> PAGEREF _Toc14977786 \h </w:instrText>
            </w:r>
            <w:r w:rsidR="00155DFF">
              <w:rPr>
                <w:noProof/>
                <w:webHidden/>
              </w:rPr>
            </w:r>
            <w:r w:rsidR="00155DFF">
              <w:rPr>
                <w:noProof/>
                <w:webHidden/>
              </w:rPr>
              <w:fldChar w:fldCharType="separate"/>
            </w:r>
            <w:r w:rsidR="00914DEA">
              <w:rPr>
                <w:noProof/>
                <w:webHidden/>
              </w:rPr>
              <w:t>13</w:t>
            </w:r>
            <w:r w:rsidR="00155DFF">
              <w:rPr>
                <w:noProof/>
                <w:webHidden/>
              </w:rPr>
              <w:fldChar w:fldCharType="end"/>
            </w:r>
          </w:hyperlink>
        </w:p>
        <w:p w14:paraId="19B2778B" w14:textId="23DAD23A" w:rsidR="00155DFF" w:rsidRDefault="00214482">
          <w:pPr>
            <w:pStyle w:val="TOC2"/>
            <w:tabs>
              <w:tab w:val="left" w:pos="880"/>
              <w:tab w:val="right" w:pos="9062"/>
            </w:tabs>
            <w:rPr>
              <w:rFonts w:eastAsiaTheme="minorEastAsia" w:cstheme="minorBidi"/>
              <w:smallCaps/>
              <w:noProof/>
              <w:sz w:val="24"/>
              <w:lang w:val="en-US" w:eastAsia="en-GB"/>
            </w:rPr>
          </w:pPr>
          <w:hyperlink w:anchor="_Toc14977787" w:history="1">
            <w:r w:rsidR="00155DFF" w:rsidRPr="007937CA">
              <w:rPr>
                <w:rStyle w:val="Hyperlink"/>
                <w:noProof/>
                <w:lang w:val="en-US"/>
              </w:rPr>
              <w:t>2.3</w:t>
            </w:r>
            <w:r w:rsidR="00155DFF">
              <w:rPr>
                <w:rFonts w:eastAsiaTheme="minorEastAsia" w:cstheme="minorBidi"/>
                <w:smallCaps/>
                <w:noProof/>
                <w:sz w:val="24"/>
                <w:lang w:val="en-US" w:eastAsia="en-GB"/>
              </w:rPr>
              <w:tab/>
            </w:r>
            <w:r w:rsidR="00155DFF" w:rsidRPr="007937CA">
              <w:rPr>
                <w:rStyle w:val="Hyperlink"/>
                <w:noProof/>
                <w:lang w:val="en-US"/>
              </w:rPr>
              <w:t>Topic in depth</w:t>
            </w:r>
            <w:r w:rsidR="00155DFF">
              <w:rPr>
                <w:noProof/>
                <w:webHidden/>
              </w:rPr>
              <w:tab/>
            </w:r>
            <w:r w:rsidR="00155DFF">
              <w:rPr>
                <w:noProof/>
                <w:webHidden/>
              </w:rPr>
              <w:fldChar w:fldCharType="begin"/>
            </w:r>
            <w:r w:rsidR="00155DFF">
              <w:rPr>
                <w:noProof/>
                <w:webHidden/>
              </w:rPr>
              <w:instrText xml:space="preserve"> PAGEREF _Toc14977787 \h </w:instrText>
            </w:r>
            <w:r w:rsidR="00155DFF">
              <w:rPr>
                <w:noProof/>
                <w:webHidden/>
              </w:rPr>
            </w:r>
            <w:r w:rsidR="00155DFF">
              <w:rPr>
                <w:noProof/>
                <w:webHidden/>
              </w:rPr>
              <w:fldChar w:fldCharType="separate"/>
            </w:r>
            <w:r w:rsidR="00914DEA">
              <w:rPr>
                <w:noProof/>
                <w:webHidden/>
              </w:rPr>
              <w:t>15</w:t>
            </w:r>
            <w:r w:rsidR="00155DFF">
              <w:rPr>
                <w:noProof/>
                <w:webHidden/>
              </w:rPr>
              <w:fldChar w:fldCharType="end"/>
            </w:r>
          </w:hyperlink>
        </w:p>
        <w:p w14:paraId="4EB2DDC5" w14:textId="00C32098" w:rsidR="00155DFF" w:rsidRDefault="00214482">
          <w:pPr>
            <w:pStyle w:val="TOC2"/>
            <w:tabs>
              <w:tab w:val="left" w:pos="880"/>
              <w:tab w:val="right" w:pos="9062"/>
            </w:tabs>
            <w:rPr>
              <w:rFonts w:eastAsiaTheme="minorEastAsia" w:cstheme="minorBidi"/>
              <w:smallCaps/>
              <w:noProof/>
              <w:sz w:val="24"/>
              <w:lang w:val="en-US" w:eastAsia="en-GB"/>
            </w:rPr>
          </w:pPr>
          <w:hyperlink w:anchor="_Toc14977793" w:history="1">
            <w:r w:rsidR="00155DFF" w:rsidRPr="007937CA">
              <w:rPr>
                <w:rStyle w:val="Hyperlink"/>
                <w:noProof/>
                <w:lang w:val="en-US"/>
              </w:rPr>
              <w:t>2.4</w:t>
            </w:r>
            <w:r w:rsidR="00155DFF">
              <w:rPr>
                <w:rFonts w:eastAsiaTheme="minorEastAsia" w:cstheme="minorBidi"/>
                <w:smallCaps/>
                <w:noProof/>
                <w:sz w:val="24"/>
                <w:lang w:val="en-US" w:eastAsia="en-GB"/>
              </w:rPr>
              <w:tab/>
            </w:r>
            <w:r w:rsidR="00155DFF" w:rsidRPr="007937CA">
              <w:rPr>
                <w:rStyle w:val="Hyperlink"/>
                <w:noProof/>
                <w:lang w:val="en-US"/>
              </w:rPr>
              <w:t>Technical research</w:t>
            </w:r>
            <w:r w:rsidR="00155DFF">
              <w:rPr>
                <w:noProof/>
                <w:webHidden/>
              </w:rPr>
              <w:tab/>
            </w:r>
            <w:r w:rsidR="00155DFF">
              <w:rPr>
                <w:noProof/>
                <w:webHidden/>
              </w:rPr>
              <w:fldChar w:fldCharType="begin"/>
            </w:r>
            <w:r w:rsidR="00155DFF">
              <w:rPr>
                <w:noProof/>
                <w:webHidden/>
              </w:rPr>
              <w:instrText xml:space="preserve"> PAGEREF _Toc14977793 \h </w:instrText>
            </w:r>
            <w:r w:rsidR="00155DFF">
              <w:rPr>
                <w:noProof/>
                <w:webHidden/>
              </w:rPr>
            </w:r>
            <w:r w:rsidR="00155DFF">
              <w:rPr>
                <w:noProof/>
                <w:webHidden/>
              </w:rPr>
              <w:fldChar w:fldCharType="separate"/>
            </w:r>
            <w:r w:rsidR="00914DEA">
              <w:rPr>
                <w:noProof/>
                <w:webHidden/>
              </w:rPr>
              <w:t>17</w:t>
            </w:r>
            <w:r w:rsidR="00155DFF">
              <w:rPr>
                <w:noProof/>
                <w:webHidden/>
              </w:rPr>
              <w:fldChar w:fldCharType="end"/>
            </w:r>
          </w:hyperlink>
        </w:p>
        <w:p w14:paraId="3EF2B717" w14:textId="4525B761" w:rsidR="00155DFF" w:rsidRDefault="00214482">
          <w:pPr>
            <w:pStyle w:val="TOC3"/>
            <w:tabs>
              <w:tab w:val="left" w:pos="1100"/>
              <w:tab w:val="right" w:pos="9062"/>
            </w:tabs>
            <w:rPr>
              <w:rFonts w:eastAsiaTheme="minorEastAsia" w:cstheme="minorBidi"/>
              <w:i/>
              <w:iCs/>
              <w:noProof/>
              <w:sz w:val="24"/>
              <w:lang w:val="en-US" w:eastAsia="en-GB"/>
            </w:rPr>
          </w:pPr>
          <w:hyperlink w:anchor="_Toc14977794" w:history="1">
            <w:r w:rsidR="00155DFF" w:rsidRPr="007937CA">
              <w:rPr>
                <w:rStyle w:val="Hyperlink"/>
                <w:noProof/>
                <w:lang w:val="en-US"/>
              </w:rPr>
              <w:t>2.4.1</w:t>
            </w:r>
            <w:r w:rsidR="00155DFF">
              <w:rPr>
                <w:rFonts w:eastAsiaTheme="minorEastAsia" w:cstheme="minorBidi"/>
                <w:i/>
                <w:iCs/>
                <w:noProof/>
                <w:sz w:val="24"/>
                <w:lang w:val="en-US" w:eastAsia="en-GB"/>
              </w:rPr>
              <w:tab/>
            </w:r>
            <w:r w:rsidR="00155DFF" w:rsidRPr="007937CA">
              <w:rPr>
                <w:rStyle w:val="Hyperlink"/>
                <w:noProof/>
                <w:lang w:val="en-US"/>
              </w:rPr>
              <w:t>Built-in Voice Assistants</w:t>
            </w:r>
            <w:r w:rsidR="00155DFF">
              <w:rPr>
                <w:noProof/>
                <w:webHidden/>
              </w:rPr>
              <w:tab/>
            </w:r>
            <w:r w:rsidR="00155DFF">
              <w:rPr>
                <w:noProof/>
                <w:webHidden/>
              </w:rPr>
              <w:fldChar w:fldCharType="begin"/>
            </w:r>
            <w:r w:rsidR="00155DFF">
              <w:rPr>
                <w:noProof/>
                <w:webHidden/>
              </w:rPr>
              <w:instrText xml:space="preserve"> PAGEREF _Toc14977794 \h </w:instrText>
            </w:r>
            <w:r w:rsidR="00155DFF">
              <w:rPr>
                <w:noProof/>
                <w:webHidden/>
              </w:rPr>
            </w:r>
            <w:r w:rsidR="00155DFF">
              <w:rPr>
                <w:noProof/>
                <w:webHidden/>
              </w:rPr>
              <w:fldChar w:fldCharType="separate"/>
            </w:r>
            <w:r w:rsidR="00914DEA">
              <w:rPr>
                <w:noProof/>
                <w:webHidden/>
              </w:rPr>
              <w:t>17</w:t>
            </w:r>
            <w:r w:rsidR="00155DFF">
              <w:rPr>
                <w:noProof/>
                <w:webHidden/>
              </w:rPr>
              <w:fldChar w:fldCharType="end"/>
            </w:r>
          </w:hyperlink>
        </w:p>
        <w:p w14:paraId="0066D61C" w14:textId="2DDD146D" w:rsidR="00155DFF" w:rsidRDefault="00214482">
          <w:pPr>
            <w:pStyle w:val="TOC3"/>
            <w:tabs>
              <w:tab w:val="left" w:pos="1100"/>
              <w:tab w:val="right" w:pos="9062"/>
            </w:tabs>
            <w:rPr>
              <w:rFonts w:eastAsiaTheme="minorEastAsia" w:cstheme="minorBidi"/>
              <w:i/>
              <w:iCs/>
              <w:noProof/>
              <w:sz w:val="24"/>
              <w:lang w:val="en-US" w:eastAsia="en-GB"/>
            </w:rPr>
          </w:pPr>
          <w:hyperlink w:anchor="_Toc14977795" w:history="1">
            <w:r w:rsidR="00155DFF" w:rsidRPr="007937CA">
              <w:rPr>
                <w:rStyle w:val="Hyperlink"/>
                <w:noProof/>
                <w:lang w:val="en-US"/>
              </w:rPr>
              <w:t>2.4.2</w:t>
            </w:r>
            <w:r w:rsidR="00155DFF">
              <w:rPr>
                <w:rFonts w:eastAsiaTheme="minorEastAsia" w:cstheme="minorBidi"/>
                <w:i/>
                <w:iCs/>
                <w:noProof/>
                <w:sz w:val="24"/>
                <w:lang w:val="en-US" w:eastAsia="en-GB"/>
              </w:rPr>
              <w:tab/>
            </w:r>
            <w:r w:rsidR="00155DFF" w:rsidRPr="007937CA">
              <w:rPr>
                <w:rStyle w:val="Hyperlink"/>
                <w:noProof/>
                <w:lang w:val="en-US"/>
              </w:rPr>
              <w:t>Plugins for Text-To-Speech</w:t>
            </w:r>
            <w:r w:rsidR="00155DFF">
              <w:rPr>
                <w:noProof/>
                <w:webHidden/>
              </w:rPr>
              <w:tab/>
            </w:r>
            <w:r w:rsidR="00155DFF">
              <w:rPr>
                <w:noProof/>
                <w:webHidden/>
              </w:rPr>
              <w:fldChar w:fldCharType="begin"/>
            </w:r>
            <w:r w:rsidR="00155DFF">
              <w:rPr>
                <w:noProof/>
                <w:webHidden/>
              </w:rPr>
              <w:instrText xml:space="preserve"> PAGEREF _Toc14977795 \h </w:instrText>
            </w:r>
            <w:r w:rsidR="00155DFF">
              <w:rPr>
                <w:noProof/>
                <w:webHidden/>
              </w:rPr>
            </w:r>
            <w:r w:rsidR="00155DFF">
              <w:rPr>
                <w:noProof/>
                <w:webHidden/>
              </w:rPr>
              <w:fldChar w:fldCharType="separate"/>
            </w:r>
            <w:r w:rsidR="00914DEA">
              <w:rPr>
                <w:noProof/>
                <w:webHidden/>
              </w:rPr>
              <w:t>24</w:t>
            </w:r>
            <w:r w:rsidR="00155DFF">
              <w:rPr>
                <w:noProof/>
                <w:webHidden/>
              </w:rPr>
              <w:fldChar w:fldCharType="end"/>
            </w:r>
          </w:hyperlink>
        </w:p>
        <w:p w14:paraId="0430A11B" w14:textId="6D0DC3C2" w:rsidR="00155DFF" w:rsidRDefault="00214482">
          <w:pPr>
            <w:pStyle w:val="TOC3"/>
            <w:tabs>
              <w:tab w:val="left" w:pos="1100"/>
              <w:tab w:val="right" w:pos="9062"/>
            </w:tabs>
            <w:rPr>
              <w:rFonts w:eastAsiaTheme="minorEastAsia" w:cstheme="minorBidi"/>
              <w:i/>
              <w:iCs/>
              <w:noProof/>
              <w:sz w:val="24"/>
              <w:lang w:val="en-US" w:eastAsia="en-GB"/>
            </w:rPr>
          </w:pPr>
          <w:hyperlink w:anchor="_Toc14977796" w:history="1">
            <w:r w:rsidR="00155DFF" w:rsidRPr="007937CA">
              <w:rPr>
                <w:rStyle w:val="Hyperlink"/>
                <w:noProof/>
                <w:lang w:val="en-US"/>
              </w:rPr>
              <w:t>2.4.3</w:t>
            </w:r>
            <w:r w:rsidR="00155DFF">
              <w:rPr>
                <w:rFonts w:eastAsiaTheme="minorEastAsia" w:cstheme="minorBidi"/>
                <w:i/>
                <w:iCs/>
                <w:noProof/>
                <w:sz w:val="24"/>
                <w:lang w:val="en-US" w:eastAsia="en-GB"/>
              </w:rPr>
              <w:tab/>
            </w:r>
            <w:r w:rsidR="00155DFF" w:rsidRPr="007937CA">
              <w:rPr>
                <w:rStyle w:val="Hyperlink"/>
                <w:noProof/>
                <w:lang w:val="en-US"/>
              </w:rPr>
              <w:t>Programming Language</w:t>
            </w:r>
            <w:r w:rsidR="00155DFF">
              <w:rPr>
                <w:noProof/>
                <w:webHidden/>
              </w:rPr>
              <w:tab/>
            </w:r>
            <w:r w:rsidR="00155DFF">
              <w:rPr>
                <w:noProof/>
                <w:webHidden/>
              </w:rPr>
              <w:fldChar w:fldCharType="begin"/>
            </w:r>
            <w:r w:rsidR="00155DFF">
              <w:rPr>
                <w:noProof/>
                <w:webHidden/>
              </w:rPr>
              <w:instrText xml:space="preserve"> PAGEREF _Toc14977796 \h </w:instrText>
            </w:r>
            <w:r w:rsidR="00155DFF">
              <w:rPr>
                <w:noProof/>
                <w:webHidden/>
              </w:rPr>
            </w:r>
            <w:r w:rsidR="00155DFF">
              <w:rPr>
                <w:noProof/>
                <w:webHidden/>
              </w:rPr>
              <w:fldChar w:fldCharType="separate"/>
            </w:r>
            <w:r w:rsidR="00914DEA">
              <w:rPr>
                <w:noProof/>
                <w:webHidden/>
              </w:rPr>
              <w:t>26</w:t>
            </w:r>
            <w:r w:rsidR="00155DFF">
              <w:rPr>
                <w:noProof/>
                <w:webHidden/>
              </w:rPr>
              <w:fldChar w:fldCharType="end"/>
            </w:r>
          </w:hyperlink>
        </w:p>
        <w:p w14:paraId="58A12D60" w14:textId="7B5CA6EC" w:rsidR="00155DFF" w:rsidRDefault="00214482">
          <w:pPr>
            <w:pStyle w:val="TOC3"/>
            <w:tabs>
              <w:tab w:val="left" w:pos="1100"/>
              <w:tab w:val="right" w:pos="9062"/>
            </w:tabs>
            <w:rPr>
              <w:rFonts w:eastAsiaTheme="minorEastAsia" w:cstheme="minorBidi"/>
              <w:i/>
              <w:iCs/>
              <w:noProof/>
              <w:sz w:val="24"/>
              <w:lang w:val="en-US" w:eastAsia="en-GB"/>
            </w:rPr>
          </w:pPr>
          <w:hyperlink w:anchor="_Toc14977797" w:history="1">
            <w:r w:rsidR="00155DFF" w:rsidRPr="007937CA">
              <w:rPr>
                <w:rStyle w:val="Hyperlink"/>
                <w:noProof/>
                <w:lang w:val="en-US"/>
              </w:rPr>
              <w:t>2.4.4</w:t>
            </w:r>
            <w:r w:rsidR="00155DFF">
              <w:rPr>
                <w:rFonts w:eastAsiaTheme="minorEastAsia" w:cstheme="minorBidi"/>
                <w:i/>
                <w:iCs/>
                <w:noProof/>
                <w:sz w:val="24"/>
                <w:lang w:val="en-US" w:eastAsia="en-GB"/>
              </w:rPr>
              <w:tab/>
            </w:r>
            <w:r w:rsidR="00155DFF" w:rsidRPr="007937CA">
              <w:rPr>
                <w:rStyle w:val="Hyperlink"/>
                <w:noProof/>
                <w:lang w:val="en-US"/>
              </w:rPr>
              <w:t>Chatbot service platforms</w:t>
            </w:r>
            <w:r w:rsidR="00155DFF">
              <w:rPr>
                <w:noProof/>
                <w:webHidden/>
              </w:rPr>
              <w:tab/>
            </w:r>
            <w:r w:rsidR="00155DFF">
              <w:rPr>
                <w:noProof/>
                <w:webHidden/>
              </w:rPr>
              <w:fldChar w:fldCharType="begin"/>
            </w:r>
            <w:r w:rsidR="00155DFF">
              <w:rPr>
                <w:noProof/>
                <w:webHidden/>
              </w:rPr>
              <w:instrText xml:space="preserve"> PAGEREF _Toc14977797 \h </w:instrText>
            </w:r>
            <w:r w:rsidR="00155DFF">
              <w:rPr>
                <w:noProof/>
                <w:webHidden/>
              </w:rPr>
            </w:r>
            <w:r w:rsidR="00155DFF">
              <w:rPr>
                <w:noProof/>
                <w:webHidden/>
              </w:rPr>
              <w:fldChar w:fldCharType="separate"/>
            </w:r>
            <w:r w:rsidR="00914DEA">
              <w:rPr>
                <w:noProof/>
                <w:webHidden/>
              </w:rPr>
              <w:t>29</w:t>
            </w:r>
            <w:r w:rsidR="00155DFF">
              <w:rPr>
                <w:noProof/>
                <w:webHidden/>
              </w:rPr>
              <w:fldChar w:fldCharType="end"/>
            </w:r>
          </w:hyperlink>
        </w:p>
        <w:p w14:paraId="3A56964D" w14:textId="4732F89F" w:rsidR="00155DFF" w:rsidRDefault="00214482">
          <w:pPr>
            <w:pStyle w:val="TOC1"/>
            <w:tabs>
              <w:tab w:val="left" w:pos="440"/>
              <w:tab w:val="right" w:pos="9062"/>
            </w:tabs>
            <w:rPr>
              <w:rFonts w:eastAsiaTheme="minorEastAsia" w:cstheme="minorBidi"/>
              <w:b w:val="0"/>
              <w:bCs w:val="0"/>
              <w:caps/>
              <w:noProof/>
              <w:lang w:val="en-US" w:eastAsia="en-GB"/>
            </w:rPr>
          </w:pPr>
          <w:hyperlink w:anchor="_Toc14977798" w:history="1">
            <w:r w:rsidR="00155DFF" w:rsidRPr="007937CA">
              <w:rPr>
                <w:rStyle w:val="Hyperlink"/>
                <w:noProof/>
                <w:lang w:val="en-US"/>
              </w:rPr>
              <w:t>3.</w:t>
            </w:r>
            <w:r w:rsidR="00155DFF">
              <w:rPr>
                <w:rFonts w:eastAsiaTheme="minorEastAsia" w:cstheme="minorBidi"/>
                <w:b w:val="0"/>
                <w:bCs w:val="0"/>
                <w:caps/>
                <w:noProof/>
                <w:lang w:val="en-US" w:eastAsia="en-GB"/>
              </w:rPr>
              <w:tab/>
            </w:r>
            <w:r w:rsidR="00155DFF" w:rsidRPr="007937CA">
              <w:rPr>
                <w:rStyle w:val="Hyperlink"/>
                <w:noProof/>
                <w:lang w:val="en-US"/>
              </w:rPr>
              <w:t>Concept</w:t>
            </w:r>
            <w:r w:rsidR="00155DFF">
              <w:rPr>
                <w:noProof/>
                <w:webHidden/>
              </w:rPr>
              <w:tab/>
            </w:r>
            <w:r w:rsidR="00155DFF">
              <w:rPr>
                <w:noProof/>
                <w:webHidden/>
              </w:rPr>
              <w:fldChar w:fldCharType="begin"/>
            </w:r>
            <w:r w:rsidR="00155DFF">
              <w:rPr>
                <w:noProof/>
                <w:webHidden/>
              </w:rPr>
              <w:instrText xml:space="preserve"> PAGEREF _Toc14977798 \h </w:instrText>
            </w:r>
            <w:r w:rsidR="00155DFF">
              <w:rPr>
                <w:noProof/>
                <w:webHidden/>
              </w:rPr>
            </w:r>
            <w:r w:rsidR="00155DFF">
              <w:rPr>
                <w:noProof/>
                <w:webHidden/>
              </w:rPr>
              <w:fldChar w:fldCharType="separate"/>
            </w:r>
            <w:r w:rsidR="00914DEA">
              <w:rPr>
                <w:noProof/>
                <w:webHidden/>
              </w:rPr>
              <w:t>33</w:t>
            </w:r>
            <w:r w:rsidR="00155DFF">
              <w:rPr>
                <w:noProof/>
                <w:webHidden/>
              </w:rPr>
              <w:fldChar w:fldCharType="end"/>
            </w:r>
          </w:hyperlink>
        </w:p>
        <w:p w14:paraId="26D0D42D" w14:textId="76C63332" w:rsidR="00155DFF" w:rsidRDefault="00214482">
          <w:pPr>
            <w:pStyle w:val="TOC2"/>
            <w:tabs>
              <w:tab w:val="left" w:pos="880"/>
              <w:tab w:val="right" w:pos="9062"/>
            </w:tabs>
            <w:rPr>
              <w:rFonts w:eastAsiaTheme="minorEastAsia" w:cstheme="minorBidi"/>
              <w:smallCaps/>
              <w:noProof/>
              <w:sz w:val="24"/>
              <w:lang w:val="en-US" w:eastAsia="en-GB"/>
            </w:rPr>
          </w:pPr>
          <w:hyperlink w:anchor="_Toc14977799" w:history="1">
            <w:r w:rsidR="00155DFF" w:rsidRPr="007937CA">
              <w:rPr>
                <w:rStyle w:val="Hyperlink"/>
                <w:noProof/>
                <w:lang w:val="en-US"/>
              </w:rPr>
              <w:t>3.1</w:t>
            </w:r>
            <w:r w:rsidR="00155DFF">
              <w:rPr>
                <w:rFonts w:eastAsiaTheme="minorEastAsia" w:cstheme="minorBidi"/>
                <w:smallCaps/>
                <w:noProof/>
                <w:sz w:val="24"/>
                <w:lang w:val="en-US" w:eastAsia="en-GB"/>
              </w:rPr>
              <w:tab/>
            </w:r>
            <w:r w:rsidR="00155DFF" w:rsidRPr="007937CA">
              <w:rPr>
                <w:rStyle w:val="Hyperlink"/>
                <w:noProof/>
                <w:lang w:val="en-US"/>
              </w:rPr>
              <w:t>Approach</w:t>
            </w:r>
            <w:r w:rsidR="00155DFF">
              <w:rPr>
                <w:noProof/>
                <w:webHidden/>
              </w:rPr>
              <w:tab/>
            </w:r>
            <w:r w:rsidR="00155DFF">
              <w:rPr>
                <w:noProof/>
                <w:webHidden/>
              </w:rPr>
              <w:fldChar w:fldCharType="begin"/>
            </w:r>
            <w:r w:rsidR="00155DFF">
              <w:rPr>
                <w:noProof/>
                <w:webHidden/>
              </w:rPr>
              <w:instrText xml:space="preserve"> PAGEREF _Toc14977799 \h </w:instrText>
            </w:r>
            <w:r w:rsidR="00155DFF">
              <w:rPr>
                <w:noProof/>
                <w:webHidden/>
              </w:rPr>
            </w:r>
            <w:r w:rsidR="00155DFF">
              <w:rPr>
                <w:noProof/>
                <w:webHidden/>
              </w:rPr>
              <w:fldChar w:fldCharType="separate"/>
            </w:r>
            <w:r w:rsidR="00914DEA">
              <w:rPr>
                <w:noProof/>
                <w:webHidden/>
              </w:rPr>
              <w:t>33</w:t>
            </w:r>
            <w:r w:rsidR="00155DFF">
              <w:rPr>
                <w:noProof/>
                <w:webHidden/>
              </w:rPr>
              <w:fldChar w:fldCharType="end"/>
            </w:r>
          </w:hyperlink>
        </w:p>
        <w:p w14:paraId="346891C6" w14:textId="1CF62ACD" w:rsidR="00155DFF" w:rsidRDefault="00214482">
          <w:pPr>
            <w:pStyle w:val="TOC2"/>
            <w:tabs>
              <w:tab w:val="left" w:pos="880"/>
              <w:tab w:val="right" w:pos="9062"/>
            </w:tabs>
            <w:rPr>
              <w:rFonts w:eastAsiaTheme="minorEastAsia" w:cstheme="minorBidi"/>
              <w:smallCaps/>
              <w:noProof/>
              <w:sz w:val="24"/>
              <w:lang w:val="en-US" w:eastAsia="en-GB"/>
            </w:rPr>
          </w:pPr>
          <w:hyperlink w:anchor="_Toc14977800" w:history="1">
            <w:r w:rsidR="00155DFF" w:rsidRPr="007937CA">
              <w:rPr>
                <w:rStyle w:val="Hyperlink"/>
                <w:noProof/>
                <w:lang w:val="en-US"/>
              </w:rPr>
              <w:t>3.2</w:t>
            </w:r>
            <w:r w:rsidR="00155DFF">
              <w:rPr>
                <w:rFonts w:eastAsiaTheme="minorEastAsia" w:cstheme="minorBidi"/>
                <w:smallCaps/>
                <w:noProof/>
                <w:sz w:val="24"/>
                <w:lang w:val="en-US" w:eastAsia="en-GB"/>
              </w:rPr>
              <w:tab/>
            </w:r>
            <w:r w:rsidR="00155DFF" w:rsidRPr="007937CA">
              <w:rPr>
                <w:rStyle w:val="Hyperlink"/>
                <w:noProof/>
                <w:lang w:val="en-US"/>
              </w:rPr>
              <w:t>App Map</w:t>
            </w:r>
            <w:r w:rsidR="00155DFF">
              <w:rPr>
                <w:noProof/>
                <w:webHidden/>
              </w:rPr>
              <w:tab/>
            </w:r>
            <w:r w:rsidR="00155DFF">
              <w:rPr>
                <w:noProof/>
                <w:webHidden/>
              </w:rPr>
              <w:fldChar w:fldCharType="begin"/>
            </w:r>
            <w:r w:rsidR="00155DFF">
              <w:rPr>
                <w:noProof/>
                <w:webHidden/>
              </w:rPr>
              <w:instrText xml:space="preserve"> PAGEREF _Toc14977800 \h </w:instrText>
            </w:r>
            <w:r w:rsidR="00155DFF">
              <w:rPr>
                <w:noProof/>
                <w:webHidden/>
              </w:rPr>
            </w:r>
            <w:r w:rsidR="00155DFF">
              <w:rPr>
                <w:noProof/>
                <w:webHidden/>
              </w:rPr>
              <w:fldChar w:fldCharType="separate"/>
            </w:r>
            <w:r w:rsidR="00914DEA">
              <w:rPr>
                <w:noProof/>
                <w:webHidden/>
              </w:rPr>
              <w:t>33</w:t>
            </w:r>
            <w:r w:rsidR="00155DFF">
              <w:rPr>
                <w:noProof/>
                <w:webHidden/>
              </w:rPr>
              <w:fldChar w:fldCharType="end"/>
            </w:r>
          </w:hyperlink>
        </w:p>
        <w:p w14:paraId="2AAD2116" w14:textId="3BAC3A41" w:rsidR="00155DFF" w:rsidRDefault="00214482">
          <w:pPr>
            <w:pStyle w:val="TOC2"/>
            <w:tabs>
              <w:tab w:val="left" w:pos="880"/>
              <w:tab w:val="right" w:pos="9062"/>
            </w:tabs>
            <w:rPr>
              <w:rFonts w:eastAsiaTheme="minorEastAsia" w:cstheme="minorBidi"/>
              <w:smallCaps/>
              <w:noProof/>
              <w:sz w:val="24"/>
              <w:lang w:val="en-US" w:eastAsia="en-GB"/>
            </w:rPr>
          </w:pPr>
          <w:hyperlink w:anchor="_Toc14977801" w:history="1">
            <w:r w:rsidR="00155DFF" w:rsidRPr="007937CA">
              <w:rPr>
                <w:rStyle w:val="Hyperlink"/>
                <w:noProof/>
                <w:lang w:val="en-US"/>
              </w:rPr>
              <w:t>3.3</w:t>
            </w:r>
            <w:r w:rsidR="00155DFF">
              <w:rPr>
                <w:rFonts w:eastAsiaTheme="minorEastAsia" w:cstheme="minorBidi"/>
                <w:smallCaps/>
                <w:noProof/>
                <w:sz w:val="24"/>
                <w:lang w:val="en-US" w:eastAsia="en-GB"/>
              </w:rPr>
              <w:tab/>
            </w:r>
            <w:r w:rsidR="00155DFF" w:rsidRPr="007937CA">
              <w:rPr>
                <w:rStyle w:val="Hyperlink"/>
                <w:noProof/>
                <w:lang w:val="en-US"/>
              </w:rPr>
              <w:t>Persona</w:t>
            </w:r>
            <w:r w:rsidR="00155DFF">
              <w:rPr>
                <w:noProof/>
                <w:webHidden/>
              </w:rPr>
              <w:tab/>
            </w:r>
            <w:r w:rsidR="00155DFF">
              <w:rPr>
                <w:noProof/>
                <w:webHidden/>
              </w:rPr>
              <w:fldChar w:fldCharType="begin"/>
            </w:r>
            <w:r w:rsidR="00155DFF">
              <w:rPr>
                <w:noProof/>
                <w:webHidden/>
              </w:rPr>
              <w:instrText xml:space="preserve"> PAGEREF _Toc14977801 \h </w:instrText>
            </w:r>
            <w:r w:rsidR="00155DFF">
              <w:rPr>
                <w:noProof/>
                <w:webHidden/>
              </w:rPr>
            </w:r>
            <w:r w:rsidR="00155DFF">
              <w:rPr>
                <w:noProof/>
                <w:webHidden/>
              </w:rPr>
              <w:fldChar w:fldCharType="separate"/>
            </w:r>
            <w:r w:rsidR="00914DEA">
              <w:rPr>
                <w:noProof/>
                <w:webHidden/>
              </w:rPr>
              <w:t>34</w:t>
            </w:r>
            <w:r w:rsidR="00155DFF">
              <w:rPr>
                <w:noProof/>
                <w:webHidden/>
              </w:rPr>
              <w:fldChar w:fldCharType="end"/>
            </w:r>
          </w:hyperlink>
        </w:p>
        <w:p w14:paraId="4EDB1FC2" w14:textId="104AA109" w:rsidR="00155DFF" w:rsidRDefault="00214482">
          <w:pPr>
            <w:pStyle w:val="TOC2"/>
            <w:tabs>
              <w:tab w:val="left" w:pos="880"/>
              <w:tab w:val="right" w:pos="9062"/>
            </w:tabs>
            <w:rPr>
              <w:rFonts w:eastAsiaTheme="minorEastAsia" w:cstheme="minorBidi"/>
              <w:smallCaps/>
              <w:noProof/>
              <w:sz w:val="24"/>
              <w:lang w:val="en-US" w:eastAsia="en-GB"/>
            </w:rPr>
          </w:pPr>
          <w:hyperlink w:anchor="_Toc14977802" w:history="1">
            <w:r w:rsidR="00155DFF" w:rsidRPr="007937CA">
              <w:rPr>
                <w:rStyle w:val="Hyperlink"/>
                <w:noProof/>
                <w:lang w:val="en-US"/>
              </w:rPr>
              <w:t>3.4</w:t>
            </w:r>
            <w:r w:rsidR="00155DFF">
              <w:rPr>
                <w:rFonts w:eastAsiaTheme="minorEastAsia" w:cstheme="minorBidi"/>
                <w:smallCaps/>
                <w:noProof/>
                <w:sz w:val="24"/>
                <w:lang w:val="en-US" w:eastAsia="en-GB"/>
              </w:rPr>
              <w:tab/>
            </w:r>
            <w:r w:rsidR="00155DFF" w:rsidRPr="007937CA">
              <w:rPr>
                <w:rStyle w:val="Hyperlink"/>
                <w:noProof/>
                <w:lang w:val="en-US"/>
              </w:rPr>
              <w:t>User Interface</w:t>
            </w:r>
            <w:r w:rsidR="00155DFF">
              <w:rPr>
                <w:noProof/>
                <w:webHidden/>
              </w:rPr>
              <w:tab/>
            </w:r>
            <w:r w:rsidR="00155DFF">
              <w:rPr>
                <w:noProof/>
                <w:webHidden/>
              </w:rPr>
              <w:fldChar w:fldCharType="begin"/>
            </w:r>
            <w:r w:rsidR="00155DFF">
              <w:rPr>
                <w:noProof/>
                <w:webHidden/>
              </w:rPr>
              <w:instrText xml:space="preserve"> PAGEREF _Toc14977802 \h </w:instrText>
            </w:r>
            <w:r w:rsidR="00155DFF">
              <w:rPr>
                <w:noProof/>
                <w:webHidden/>
              </w:rPr>
            </w:r>
            <w:r w:rsidR="00155DFF">
              <w:rPr>
                <w:noProof/>
                <w:webHidden/>
              </w:rPr>
              <w:fldChar w:fldCharType="separate"/>
            </w:r>
            <w:r w:rsidR="00914DEA">
              <w:rPr>
                <w:noProof/>
                <w:webHidden/>
              </w:rPr>
              <w:t>34</w:t>
            </w:r>
            <w:r w:rsidR="00155DFF">
              <w:rPr>
                <w:noProof/>
                <w:webHidden/>
              </w:rPr>
              <w:fldChar w:fldCharType="end"/>
            </w:r>
          </w:hyperlink>
        </w:p>
        <w:p w14:paraId="475E3C5A" w14:textId="09C8BBCF" w:rsidR="00155DFF" w:rsidRDefault="00214482">
          <w:pPr>
            <w:pStyle w:val="TOC2"/>
            <w:tabs>
              <w:tab w:val="left" w:pos="880"/>
              <w:tab w:val="right" w:pos="9062"/>
            </w:tabs>
            <w:rPr>
              <w:rFonts w:eastAsiaTheme="minorEastAsia" w:cstheme="minorBidi"/>
              <w:smallCaps/>
              <w:noProof/>
              <w:sz w:val="24"/>
              <w:lang w:val="en-US" w:eastAsia="en-GB"/>
            </w:rPr>
          </w:pPr>
          <w:hyperlink w:anchor="_Toc14977803" w:history="1">
            <w:r w:rsidR="00155DFF" w:rsidRPr="007937CA">
              <w:rPr>
                <w:rStyle w:val="Hyperlink"/>
                <w:noProof/>
                <w:lang w:val="en-US"/>
              </w:rPr>
              <w:t>3.5</w:t>
            </w:r>
            <w:r w:rsidR="00155DFF">
              <w:rPr>
                <w:rFonts w:eastAsiaTheme="minorEastAsia" w:cstheme="minorBidi"/>
                <w:smallCaps/>
                <w:noProof/>
                <w:sz w:val="24"/>
                <w:lang w:val="en-US" w:eastAsia="en-GB"/>
              </w:rPr>
              <w:tab/>
            </w:r>
            <w:r w:rsidR="00155DFF" w:rsidRPr="007937CA">
              <w:rPr>
                <w:rStyle w:val="Hyperlink"/>
                <w:noProof/>
                <w:lang w:val="en-US"/>
              </w:rPr>
              <w:t>Requirements</w:t>
            </w:r>
            <w:r w:rsidR="00155DFF">
              <w:rPr>
                <w:noProof/>
                <w:webHidden/>
              </w:rPr>
              <w:tab/>
            </w:r>
            <w:r w:rsidR="00155DFF">
              <w:rPr>
                <w:noProof/>
                <w:webHidden/>
              </w:rPr>
              <w:fldChar w:fldCharType="begin"/>
            </w:r>
            <w:r w:rsidR="00155DFF">
              <w:rPr>
                <w:noProof/>
                <w:webHidden/>
              </w:rPr>
              <w:instrText xml:space="preserve"> PAGEREF _Toc14977803 \h </w:instrText>
            </w:r>
            <w:r w:rsidR="00155DFF">
              <w:rPr>
                <w:noProof/>
                <w:webHidden/>
              </w:rPr>
            </w:r>
            <w:r w:rsidR="00155DFF">
              <w:rPr>
                <w:noProof/>
                <w:webHidden/>
              </w:rPr>
              <w:fldChar w:fldCharType="separate"/>
            </w:r>
            <w:r w:rsidR="00914DEA">
              <w:rPr>
                <w:noProof/>
                <w:webHidden/>
              </w:rPr>
              <w:t>34</w:t>
            </w:r>
            <w:r w:rsidR="00155DFF">
              <w:rPr>
                <w:noProof/>
                <w:webHidden/>
              </w:rPr>
              <w:fldChar w:fldCharType="end"/>
            </w:r>
          </w:hyperlink>
        </w:p>
        <w:p w14:paraId="053E3199" w14:textId="5E0DBD7E" w:rsidR="00155DFF" w:rsidRDefault="00214482">
          <w:pPr>
            <w:pStyle w:val="TOC2"/>
            <w:tabs>
              <w:tab w:val="left" w:pos="880"/>
              <w:tab w:val="right" w:pos="9062"/>
            </w:tabs>
            <w:rPr>
              <w:rFonts w:eastAsiaTheme="minorEastAsia" w:cstheme="minorBidi"/>
              <w:smallCaps/>
              <w:noProof/>
              <w:sz w:val="24"/>
              <w:lang w:val="en-US" w:eastAsia="en-GB"/>
            </w:rPr>
          </w:pPr>
          <w:hyperlink w:anchor="_Toc14977804" w:history="1">
            <w:r w:rsidR="00155DFF" w:rsidRPr="007937CA">
              <w:rPr>
                <w:rStyle w:val="Hyperlink"/>
                <w:noProof/>
                <w:lang w:val="en-US"/>
              </w:rPr>
              <w:t>3.6</w:t>
            </w:r>
            <w:r w:rsidR="00155DFF">
              <w:rPr>
                <w:rFonts w:eastAsiaTheme="minorEastAsia" w:cstheme="minorBidi"/>
                <w:smallCaps/>
                <w:noProof/>
                <w:sz w:val="24"/>
                <w:lang w:val="en-US" w:eastAsia="en-GB"/>
              </w:rPr>
              <w:tab/>
            </w:r>
            <w:r w:rsidR="00155DFF" w:rsidRPr="007937CA">
              <w:rPr>
                <w:rStyle w:val="Hyperlink"/>
                <w:noProof/>
                <w:lang w:val="en-US"/>
              </w:rPr>
              <w:t>Social Factor</w:t>
            </w:r>
            <w:r w:rsidR="00155DFF">
              <w:rPr>
                <w:noProof/>
                <w:webHidden/>
              </w:rPr>
              <w:tab/>
            </w:r>
            <w:r w:rsidR="00155DFF">
              <w:rPr>
                <w:noProof/>
                <w:webHidden/>
              </w:rPr>
              <w:fldChar w:fldCharType="begin"/>
            </w:r>
            <w:r w:rsidR="00155DFF">
              <w:rPr>
                <w:noProof/>
                <w:webHidden/>
              </w:rPr>
              <w:instrText xml:space="preserve"> PAGEREF _Toc14977804 \h </w:instrText>
            </w:r>
            <w:r w:rsidR="00155DFF">
              <w:rPr>
                <w:noProof/>
                <w:webHidden/>
              </w:rPr>
            </w:r>
            <w:r w:rsidR="00155DFF">
              <w:rPr>
                <w:noProof/>
                <w:webHidden/>
              </w:rPr>
              <w:fldChar w:fldCharType="separate"/>
            </w:r>
            <w:r w:rsidR="00914DEA">
              <w:rPr>
                <w:noProof/>
                <w:webHidden/>
              </w:rPr>
              <w:t>35</w:t>
            </w:r>
            <w:r w:rsidR="00155DFF">
              <w:rPr>
                <w:noProof/>
                <w:webHidden/>
              </w:rPr>
              <w:fldChar w:fldCharType="end"/>
            </w:r>
          </w:hyperlink>
        </w:p>
        <w:p w14:paraId="3E017973" w14:textId="2BBFACB5" w:rsidR="00155DFF" w:rsidRDefault="00214482">
          <w:pPr>
            <w:pStyle w:val="TOC1"/>
            <w:tabs>
              <w:tab w:val="left" w:pos="440"/>
              <w:tab w:val="right" w:pos="9062"/>
            </w:tabs>
            <w:rPr>
              <w:rFonts w:eastAsiaTheme="minorEastAsia" w:cstheme="minorBidi"/>
              <w:b w:val="0"/>
              <w:bCs w:val="0"/>
              <w:caps/>
              <w:noProof/>
              <w:lang w:val="en-US" w:eastAsia="en-GB"/>
            </w:rPr>
          </w:pPr>
          <w:hyperlink w:anchor="_Toc14977805" w:history="1">
            <w:r w:rsidR="00155DFF" w:rsidRPr="007937CA">
              <w:rPr>
                <w:rStyle w:val="Hyperlink"/>
                <w:noProof/>
                <w:lang w:val="en-US"/>
              </w:rPr>
              <w:t>4.</w:t>
            </w:r>
            <w:r w:rsidR="00155DFF">
              <w:rPr>
                <w:rFonts w:eastAsiaTheme="minorEastAsia" w:cstheme="minorBidi"/>
                <w:b w:val="0"/>
                <w:bCs w:val="0"/>
                <w:caps/>
                <w:noProof/>
                <w:lang w:val="en-US" w:eastAsia="en-GB"/>
              </w:rPr>
              <w:tab/>
            </w:r>
            <w:r w:rsidR="00155DFF" w:rsidRPr="007937CA">
              <w:rPr>
                <w:rStyle w:val="Hyperlink"/>
                <w:noProof/>
                <w:lang w:val="en-US"/>
              </w:rPr>
              <w:t>Prototype</w:t>
            </w:r>
            <w:r w:rsidR="00155DFF">
              <w:rPr>
                <w:noProof/>
                <w:webHidden/>
              </w:rPr>
              <w:tab/>
            </w:r>
            <w:r w:rsidR="00155DFF">
              <w:rPr>
                <w:noProof/>
                <w:webHidden/>
              </w:rPr>
              <w:fldChar w:fldCharType="begin"/>
            </w:r>
            <w:r w:rsidR="00155DFF">
              <w:rPr>
                <w:noProof/>
                <w:webHidden/>
              </w:rPr>
              <w:instrText xml:space="preserve"> PAGEREF _Toc14977805 \h </w:instrText>
            </w:r>
            <w:r w:rsidR="00155DFF">
              <w:rPr>
                <w:noProof/>
                <w:webHidden/>
              </w:rPr>
            </w:r>
            <w:r w:rsidR="00155DFF">
              <w:rPr>
                <w:noProof/>
                <w:webHidden/>
              </w:rPr>
              <w:fldChar w:fldCharType="separate"/>
            </w:r>
            <w:r w:rsidR="00914DEA">
              <w:rPr>
                <w:noProof/>
                <w:webHidden/>
              </w:rPr>
              <w:t>36</w:t>
            </w:r>
            <w:r w:rsidR="00155DFF">
              <w:rPr>
                <w:noProof/>
                <w:webHidden/>
              </w:rPr>
              <w:fldChar w:fldCharType="end"/>
            </w:r>
          </w:hyperlink>
        </w:p>
        <w:p w14:paraId="599CF376" w14:textId="1707DAAB" w:rsidR="00155DFF" w:rsidRDefault="00214482">
          <w:pPr>
            <w:pStyle w:val="TOC2"/>
            <w:tabs>
              <w:tab w:val="left" w:pos="880"/>
              <w:tab w:val="right" w:pos="9062"/>
            </w:tabs>
            <w:rPr>
              <w:rFonts w:eastAsiaTheme="minorEastAsia" w:cstheme="minorBidi"/>
              <w:smallCaps/>
              <w:noProof/>
              <w:sz w:val="24"/>
              <w:lang w:val="en-US" w:eastAsia="en-GB"/>
            </w:rPr>
          </w:pPr>
          <w:hyperlink w:anchor="_Toc14977806" w:history="1">
            <w:r w:rsidR="00155DFF" w:rsidRPr="007937CA">
              <w:rPr>
                <w:rStyle w:val="Hyperlink"/>
                <w:noProof/>
                <w:lang w:val="en-US"/>
              </w:rPr>
              <w:t>4.1</w:t>
            </w:r>
            <w:r w:rsidR="00155DFF">
              <w:rPr>
                <w:rFonts w:eastAsiaTheme="minorEastAsia" w:cstheme="minorBidi"/>
                <w:smallCaps/>
                <w:noProof/>
                <w:sz w:val="24"/>
                <w:lang w:val="en-US" w:eastAsia="en-GB"/>
              </w:rPr>
              <w:tab/>
            </w:r>
            <w:r w:rsidR="00155DFF" w:rsidRPr="007937CA">
              <w:rPr>
                <w:rStyle w:val="Hyperlink"/>
                <w:noProof/>
                <w:lang w:val="en-US"/>
              </w:rPr>
              <w:t>App main features</w:t>
            </w:r>
            <w:r w:rsidR="00155DFF">
              <w:rPr>
                <w:noProof/>
                <w:webHidden/>
              </w:rPr>
              <w:tab/>
            </w:r>
            <w:r w:rsidR="00155DFF">
              <w:rPr>
                <w:noProof/>
                <w:webHidden/>
              </w:rPr>
              <w:fldChar w:fldCharType="begin"/>
            </w:r>
            <w:r w:rsidR="00155DFF">
              <w:rPr>
                <w:noProof/>
                <w:webHidden/>
              </w:rPr>
              <w:instrText xml:space="preserve"> PAGEREF _Toc14977806 \h </w:instrText>
            </w:r>
            <w:r w:rsidR="00155DFF">
              <w:rPr>
                <w:noProof/>
                <w:webHidden/>
              </w:rPr>
            </w:r>
            <w:r w:rsidR="00155DFF">
              <w:rPr>
                <w:noProof/>
                <w:webHidden/>
              </w:rPr>
              <w:fldChar w:fldCharType="separate"/>
            </w:r>
            <w:r w:rsidR="00914DEA">
              <w:rPr>
                <w:noProof/>
                <w:webHidden/>
              </w:rPr>
              <w:t>36</w:t>
            </w:r>
            <w:r w:rsidR="00155DFF">
              <w:rPr>
                <w:noProof/>
                <w:webHidden/>
              </w:rPr>
              <w:fldChar w:fldCharType="end"/>
            </w:r>
          </w:hyperlink>
        </w:p>
        <w:p w14:paraId="60D941C3" w14:textId="3321665A" w:rsidR="00155DFF" w:rsidRDefault="00214482">
          <w:pPr>
            <w:pStyle w:val="TOC2"/>
            <w:tabs>
              <w:tab w:val="left" w:pos="880"/>
              <w:tab w:val="right" w:pos="9062"/>
            </w:tabs>
            <w:rPr>
              <w:rFonts w:eastAsiaTheme="minorEastAsia" w:cstheme="minorBidi"/>
              <w:smallCaps/>
              <w:noProof/>
              <w:sz w:val="24"/>
              <w:lang w:val="en-US" w:eastAsia="en-GB"/>
            </w:rPr>
          </w:pPr>
          <w:hyperlink w:anchor="_Toc14977812" w:history="1">
            <w:r w:rsidR="00155DFF" w:rsidRPr="007937CA">
              <w:rPr>
                <w:rStyle w:val="Hyperlink"/>
                <w:noProof/>
                <w:lang w:val="en-US"/>
              </w:rPr>
              <w:t>4.2</w:t>
            </w:r>
            <w:r w:rsidR="00155DFF">
              <w:rPr>
                <w:rFonts w:eastAsiaTheme="minorEastAsia" w:cstheme="minorBidi"/>
                <w:smallCaps/>
                <w:noProof/>
                <w:sz w:val="24"/>
                <w:lang w:val="en-US" w:eastAsia="en-GB"/>
              </w:rPr>
              <w:tab/>
            </w:r>
            <w:r w:rsidR="00155DFF" w:rsidRPr="007937CA">
              <w:rPr>
                <w:rStyle w:val="Hyperlink"/>
                <w:noProof/>
                <w:lang w:val="en-US"/>
              </w:rPr>
              <w:t>Core implemented features</w:t>
            </w:r>
            <w:r w:rsidR="00155DFF">
              <w:rPr>
                <w:noProof/>
                <w:webHidden/>
              </w:rPr>
              <w:tab/>
            </w:r>
            <w:r w:rsidR="00155DFF">
              <w:rPr>
                <w:noProof/>
                <w:webHidden/>
              </w:rPr>
              <w:fldChar w:fldCharType="begin"/>
            </w:r>
            <w:r w:rsidR="00155DFF">
              <w:rPr>
                <w:noProof/>
                <w:webHidden/>
              </w:rPr>
              <w:instrText xml:space="preserve"> PAGEREF _Toc14977812 \h </w:instrText>
            </w:r>
            <w:r w:rsidR="00155DFF">
              <w:rPr>
                <w:noProof/>
                <w:webHidden/>
              </w:rPr>
            </w:r>
            <w:r w:rsidR="00155DFF">
              <w:rPr>
                <w:noProof/>
                <w:webHidden/>
              </w:rPr>
              <w:fldChar w:fldCharType="separate"/>
            </w:r>
            <w:r w:rsidR="00914DEA">
              <w:rPr>
                <w:noProof/>
                <w:webHidden/>
              </w:rPr>
              <w:t>37</w:t>
            </w:r>
            <w:r w:rsidR="00155DFF">
              <w:rPr>
                <w:noProof/>
                <w:webHidden/>
              </w:rPr>
              <w:fldChar w:fldCharType="end"/>
            </w:r>
          </w:hyperlink>
        </w:p>
        <w:p w14:paraId="35638DED" w14:textId="450BE149" w:rsidR="00155DFF" w:rsidRDefault="00214482">
          <w:pPr>
            <w:pStyle w:val="TOC2"/>
            <w:tabs>
              <w:tab w:val="left" w:pos="880"/>
              <w:tab w:val="right" w:pos="9062"/>
            </w:tabs>
            <w:rPr>
              <w:rFonts w:eastAsiaTheme="minorEastAsia" w:cstheme="minorBidi"/>
              <w:smallCaps/>
              <w:noProof/>
              <w:sz w:val="24"/>
              <w:lang w:val="en-US" w:eastAsia="en-GB"/>
            </w:rPr>
          </w:pPr>
          <w:hyperlink w:anchor="_Toc14977816" w:history="1">
            <w:r w:rsidR="00155DFF" w:rsidRPr="007937CA">
              <w:rPr>
                <w:rStyle w:val="Hyperlink"/>
                <w:noProof/>
                <w:lang w:val="en-US"/>
              </w:rPr>
              <w:t>4.3</w:t>
            </w:r>
            <w:r w:rsidR="00155DFF">
              <w:rPr>
                <w:rFonts w:eastAsiaTheme="minorEastAsia" w:cstheme="minorBidi"/>
                <w:smallCaps/>
                <w:noProof/>
                <w:sz w:val="24"/>
                <w:lang w:val="en-US" w:eastAsia="en-GB"/>
              </w:rPr>
              <w:tab/>
            </w:r>
            <w:r w:rsidR="00155DFF" w:rsidRPr="007937CA">
              <w:rPr>
                <w:rStyle w:val="Hyperlink"/>
                <w:noProof/>
                <w:lang w:val="en-US"/>
              </w:rPr>
              <w:t>Explorative features and functionality</w:t>
            </w:r>
            <w:r w:rsidR="00155DFF">
              <w:rPr>
                <w:noProof/>
                <w:webHidden/>
              </w:rPr>
              <w:tab/>
            </w:r>
            <w:r w:rsidR="00155DFF">
              <w:rPr>
                <w:noProof/>
                <w:webHidden/>
              </w:rPr>
              <w:fldChar w:fldCharType="begin"/>
            </w:r>
            <w:r w:rsidR="00155DFF">
              <w:rPr>
                <w:noProof/>
                <w:webHidden/>
              </w:rPr>
              <w:instrText xml:space="preserve"> PAGEREF _Toc14977816 \h </w:instrText>
            </w:r>
            <w:r w:rsidR="00155DFF">
              <w:rPr>
                <w:noProof/>
                <w:webHidden/>
              </w:rPr>
            </w:r>
            <w:r w:rsidR="00155DFF">
              <w:rPr>
                <w:noProof/>
                <w:webHidden/>
              </w:rPr>
              <w:fldChar w:fldCharType="separate"/>
            </w:r>
            <w:r w:rsidR="00914DEA">
              <w:rPr>
                <w:noProof/>
                <w:webHidden/>
              </w:rPr>
              <w:t>40</w:t>
            </w:r>
            <w:r w:rsidR="00155DFF">
              <w:rPr>
                <w:noProof/>
                <w:webHidden/>
              </w:rPr>
              <w:fldChar w:fldCharType="end"/>
            </w:r>
          </w:hyperlink>
        </w:p>
        <w:p w14:paraId="712CDFC4" w14:textId="548AAD56" w:rsidR="00155DFF" w:rsidRDefault="00214482">
          <w:pPr>
            <w:pStyle w:val="TOC2"/>
            <w:tabs>
              <w:tab w:val="left" w:pos="880"/>
              <w:tab w:val="right" w:pos="9062"/>
            </w:tabs>
            <w:rPr>
              <w:rFonts w:eastAsiaTheme="minorEastAsia" w:cstheme="minorBidi"/>
              <w:smallCaps/>
              <w:noProof/>
              <w:sz w:val="24"/>
              <w:lang w:val="en-US" w:eastAsia="en-GB"/>
            </w:rPr>
          </w:pPr>
          <w:hyperlink w:anchor="_Toc14977822" w:history="1">
            <w:r w:rsidR="00155DFF" w:rsidRPr="007937CA">
              <w:rPr>
                <w:rStyle w:val="Hyperlink"/>
                <w:noProof/>
                <w:lang w:val="en-US"/>
              </w:rPr>
              <w:t>4.4</w:t>
            </w:r>
            <w:r w:rsidR="00155DFF">
              <w:rPr>
                <w:rFonts w:eastAsiaTheme="minorEastAsia" w:cstheme="minorBidi"/>
                <w:smallCaps/>
                <w:noProof/>
                <w:sz w:val="24"/>
                <w:lang w:val="en-US" w:eastAsia="en-GB"/>
              </w:rPr>
              <w:tab/>
            </w:r>
            <w:r w:rsidR="00155DFF" w:rsidRPr="007937CA">
              <w:rPr>
                <w:rStyle w:val="Hyperlink"/>
                <w:noProof/>
                <w:lang w:val="en-US"/>
              </w:rPr>
              <w:t>Mock-ups</w:t>
            </w:r>
            <w:r w:rsidR="00155DFF">
              <w:rPr>
                <w:noProof/>
                <w:webHidden/>
              </w:rPr>
              <w:tab/>
            </w:r>
            <w:r w:rsidR="00155DFF">
              <w:rPr>
                <w:noProof/>
                <w:webHidden/>
              </w:rPr>
              <w:fldChar w:fldCharType="begin"/>
            </w:r>
            <w:r w:rsidR="00155DFF">
              <w:rPr>
                <w:noProof/>
                <w:webHidden/>
              </w:rPr>
              <w:instrText xml:space="preserve"> PAGEREF _Toc14977822 \h </w:instrText>
            </w:r>
            <w:r w:rsidR="00155DFF">
              <w:rPr>
                <w:noProof/>
                <w:webHidden/>
              </w:rPr>
            </w:r>
            <w:r w:rsidR="00155DFF">
              <w:rPr>
                <w:noProof/>
                <w:webHidden/>
              </w:rPr>
              <w:fldChar w:fldCharType="separate"/>
            </w:r>
            <w:r w:rsidR="00914DEA">
              <w:rPr>
                <w:noProof/>
                <w:webHidden/>
              </w:rPr>
              <w:t>43</w:t>
            </w:r>
            <w:r w:rsidR="00155DFF">
              <w:rPr>
                <w:noProof/>
                <w:webHidden/>
              </w:rPr>
              <w:fldChar w:fldCharType="end"/>
            </w:r>
          </w:hyperlink>
        </w:p>
        <w:p w14:paraId="61CB7BA9" w14:textId="1B1DF4C9" w:rsidR="00155DFF" w:rsidRDefault="00214482">
          <w:pPr>
            <w:pStyle w:val="TOC1"/>
            <w:tabs>
              <w:tab w:val="left" w:pos="440"/>
              <w:tab w:val="right" w:pos="9062"/>
            </w:tabs>
            <w:rPr>
              <w:rFonts w:eastAsiaTheme="minorEastAsia" w:cstheme="minorBidi"/>
              <w:b w:val="0"/>
              <w:bCs w:val="0"/>
              <w:caps/>
              <w:noProof/>
              <w:lang w:val="en-US" w:eastAsia="en-GB"/>
            </w:rPr>
          </w:pPr>
          <w:hyperlink w:anchor="_Toc14977826" w:history="1">
            <w:r w:rsidR="00155DFF" w:rsidRPr="007937CA">
              <w:rPr>
                <w:rStyle w:val="Hyperlink"/>
                <w:noProof/>
                <w:lang w:val="en-US"/>
              </w:rPr>
              <w:t>5.</w:t>
            </w:r>
            <w:r w:rsidR="00155DFF">
              <w:rPr>
                <w:rFonts w:eastAsiaTheme="minorEastAsia" w:cstheme="minorBidi"/>
                <w:b w:val="0"/>
                <w:bCs w:val="0"/>
                <w:caps/>
                <w:noProof/>
                <w:lang w:val="en-US" w:eastAsia="en-GB"/>
              </w:rPr>
              <w:tab/>
            </w:r>
            <w:r w:rsidR="00155DFF" w:rsidRPr="007937CA">
              <w:rPr>
                <w:rStyle w:val="Hyperlink"/>
                <w:noProof/>
                <w:lang w:val="en-US"/>
              </w:rPr>
              <w:t>Implementation</w:t>
            </w:r>
            <w:r w:rsidR="00155DFF">
              <w:rPr>
                <w:noProof/>
                <w:webHidden/>
              </w:rPr>
              <w:tab/>
            </w:r>
            <w:r w:rsidR="00155DFF">
              <w:rPr>
                <w:noProof/>
                <w:webHidden/>
              </w:rPr>
              <w:fldChar w:fldCharType="begin"/>
            </w:r>
            <w:r w:rsidR="00155DFF">
              <w:rPr>
                <w:noProof/>
                <w:webHidden/>
              </w:rPr>
              <w:instrText xml:space="preserve"> PAGEREF _Toc14977826 \h </w:instrText>
            </w:r>
            <w:r w:rsidR="00155DFF">
              <w:rPr>
                <w:noProof/>
                <w:webHidden/>
              </w:rPr>
            </w:r>
            <w:r w:rsidR="00155DFF">
              <w:rPr>
                <w:noProof/>
                <w:webHidden/>
              </w:rPr>
              <w:fldChar w:fldCharType="separate"/>
            </w:r>
            <w:r w:rsidR="00914DEA">
              <w:rPr>
                <w:noProof/>
                <w:webHidden/>
              </w:rPr>
              <w:t>46</w:t>
            </w:r>
            <w:r w:rsidR="00155DFF">
              <w:rPr>
                <w:noProof/>
                <w:webHidden/>
              </w:rPr>
              <w:fldChar w:fldCharType="end"/>
            </w:r>
          </w:hyperlink>
        </w:p>
        <w:p w14:paraId="5653DE41" w14:textId="4BB8D2D2" w:rsidR="00155DFF" w:rsidRDefault="00214482">
          <w:pPr>
            <w:pStyle w:val="TOC2"/>
            <w:tabs>
              <w:tab w:val="left" w:pos="880"/>
              <w:tab w:val="right" w:pos="9062"/>
            </w:tabs>
            <w:rPr>
              <w:rFonts w:eastAsiaTheme="minorEastAsia" w:cstheme="minorBidi"/>
              <w:smallCaps/>
              <w:noProof/>
              <w:sz w:val="24"/>
              <w:lang w:val="en-US" w:eastAsia="en-GB"/>
            </w:rPr>
          </w:pPr>
          <w:hyperlink w:anchor="_Toc14977827" w:history="1">
            <w:r w:rsidR="00155DFF" w:rsidRPr="007937CA">
              <w:rPr>
                <w:rStyle w:val="Hyperlink"/>
                <w:noProof/>
                <w:lang w:val="en-US"/>
              </w:rPr>
              <w:t>5.1</w:t>
            </w:r>
            <w:r w:rsidR="00155DFF">
              <w:rPr>
                <w:rFonts w:eastAsiaTheme="minorEastAsia" w:cstheme="minorBidi"/>
                <w:smallCaps/>
                <w:noProof/>
                <w:sz w:val="24"/>
                <w:lang w:val="en-US" w:eastAsia="en-GB"/>
              </w:rPr>
              <w:tab/>
            </w:r>
            <w:r w:rsidR="00155DFF" w:rsidRPr="007937CA">
              <w:rPr>
                <w:rStyle w:val="Hyperlink"/>
                <w:noProof/>
                <w:lang w:val="en-US"/>
              </w:rPr>
              <w:t>Talk To SEEA</w:t>
            </w:r>
            <w:r w:rsidR="00155DFF">
              <w:rPr>
                <w:noProof/>
                <w:webHidden/>
              </w:rPr>
              <w:tab/>
            </w:r>
            <w:r w:rsidR="00155DFF">
              <w:rPr>
                <w:noProof/>
                <w:webHidden/>
              </w:rPr>
              <w:fldChar w:fldCharType="begin"/>
            </w:r>
            <w:r w:rsidR="00155DFF">
              <w:rPr>
                <w:noProof/>
                <w:webHidden/>
              </w:rPr>
              <w:instrText xml:space="preserve"> PAGEREF _Toc14977827 \h </w:instrText>
            </w:r>
            <w:r w:rsidR="00155DFF">
              <w:rPr>
                <w:noProof/>
                <w:webHidden/>
              </w:rPr>
            </w:r>
            <w:r w:rsidR="00155DFF">
              <w:rPr>
                <w:noProof/>
                <w:webHidden/>
              </w:rPr>
              <w:fldChar w:fldCharType="separate"/>
            </w:r>
            <w:r w:rsidR="00914DEA">
              <w:rPr>
                <w:noProof/>
                <w:webHidden/>
              </w:rPr>
              <w:t>46</w:t>
            </w:r>
            <w:r w:rsidR="00155DFF">
              <w:rPr>
                <w:noProof/>
                <w:webHidden/>
              </w:rPr>
              <w:fldChar w:fldCharType="end"/>
            </w:r>
          </w:hyperlink>
        </w:p>
        <w:p w14:paraId="6A8257FA" w14:textId="25055E13" w:rsidR="00155DFF" w:rsidRDefault="00214482">
          <w:pPr>
            <w:pStyle w:val="TOC3"/>
            <w:tabs>
              <w:tab w:val="left" w:pos="1100"/>
              <w:tab w:val="right" w:pos="9062"/>
            </w:tabs>
            <w:rPr>
              <w:rFonts w:eastAsiaTheme="minorEastAsia" w:cstheme="minorBidi"/>
              <w:i/>
              <w:iCs/>
              <w:noProof/>
              <w:sz w:val="24"/>
              <w:lang w:val="en-US" w:eastAsia="en-GB"/>
            </w:rPr>
          </w:pPr>
          <w:hyperlink w:anchor="_Toc14977828" w:history="1">
            <w:r w:rsidR="00155DFF" w:rsidRPr="007937CA">
              <w:rPr>
                <w:rStyle w:val="Hyperlink"/>
                <w:noProof/>
                <w:lang w:val="en-US"/>
              </w:rPr>
              <w:t>5.1.1</w:t>
            </w:r>
            <w:r w:rsidR="00155DFF">
              <w:rPr>
                <w:rFonts w:eastAsiaTheme="minorEastAsia" w:cstheme="minorBidi"/>
                <w:i/>
                <w:iCs/>
                <w:noProof/>
                <w:sz w:val="24"/>
                <w:lang w:val="en-US" w:eastAsia="en-GB"/>
              </w:rPr>
              <w:tab/>
            </w:r>
            <w:r w:rsidR="00155DFF" w:rsidRPr="007937CA">
              <w:rPr>
                <w:rStyle w:val="Hyperlink"/>
                <w:noProof/>
                <w:lang w:val="en-US"/>
              </w:rPr>
              <w:t>Handling users input</w:t>
            </w:r>
            <w:r w:rsidR="00155DFF">
              <w:rPr>
                <w:noProof/>
                <w:webHidden/>
              </w:rPr>
              <w:tab/>
            </w:r>
            <w:r w:rsidR="00155DFF">
              <w:rPr>
                <w:noProof/>
                <w:webHidden/>
              </w:rPr>
              <w:fldChar w:fldCharType="begin"/>
            </w:r>
            <w:r w:rsidR="00155DFF">
              <w:rPr>
                <w:noProof/>
                <w:webHidden/>
              </w:rPr>
              <w:instrText xml:space="preserve"> PAGEREF _Toc14977828 \h </w:instrText>
            </w:r>
            <w:r w:rsidR="00155DFF">
              <w:rPr>
                <w:noProof/>
                <w:webHidden/>
              </w:rPr>
            </w:r>
            <w:r w:rsidR="00155DFF">
              <w:rPr>
                <w:noProof/>
                <w:webHidden/>
              </w:rPr>
              <w:fldChar w:fldCharType="separate"/>
            </w:r>
            <w:r w:rsidR="00914DEA">
              <w:rPr>
                <w:noProof/>
                <w:webHidden/>
              </w:rPr>
              <w:t>47</w:t>
            </w:r>
            <w:r w:rsidR="00155DFF">
              <w:rPr>
                <w:noProof/>
                <w:webHidden/>
              </w:rPr>
              <w:fldChar w:fldCharType="end"/>
            </w:r>
          </w:hyperlink>
        </w:p>
        <w:p w14:paraId="2575EF08" w14:textId="6A53ABD2" w:rsidR="00155DFF" w:rsidRDefault="00214482">
          <w:pPr>
            <w:pStyle w:val="TOC3"/>
            <w:tabs>
              <w:tab w:val="left" w:pos="1100"/>
              <w:tab w:val="right" w:pos="9062"/>
            </w:tabs>
            <w:rPr>
              <w:rFonts w:eastAsiaTheme="minorEastAsia" w:cstheme="minorBidi"/>
              <w:i/>
              <w:iCs/>
              <w:noProof/>
              <w:sz w:val="24"/>
              <w:lang w:val="en-US" w:eastAsia="en-GB"/>
            </w:rPr>
          </w:pPr>
          <w:hyperlink w:anchor="_Toc14977829" w:history="1">
            <w:r w:rsidR="00155DFF" w:rsidRPr="007937CA">
              <w:rPr>
                <w:rStyle w:val="Hyperlink"/>
                <w:noProof/>
                <w:lang w:val="en-US"/>
              </w:rPr>
              <w:t>5.1.2</w:t>
            </w:r>
            <w:r w:rsidR="00155DFF">
              <w:rPr>
                <w:rFonts w:eastAsiaTheme="minorEastAsia" w:cstheme="minorBidi"/>
                <w:i/>
                <w:iCs/>
                <w:noProof/>
                <w:sz w:val="24"/>
                <w:lang w:val="en-US" w:eastAsia="en-GB"/>
              </w:rPr>
              <w:tab/>
            </w:r>
            <w:r w:rsidR="00155DFF" w:rsidRPr="007937CA">
              <w:rPr>
                <w:rStyle w:val="Hyperlink"/>
                <w:noProof/>
                <w:lang w:val="en-US"/>
              </w:rPr>
              <w:t>Extracting the tag from the users input</w:t>
            </w:r>
            <w:r w:rsidR="00155DFF">
              <w:rPr>
                <w:noProof/>
                <w:webHidden/>
              </w:rPr>
              <w:tab/>
            </w:r>
            <w:r w:rsidR="00155DFF">
              <w:rPr>
                <w:noProof/>
                <w:webHidden/>
              </w:rPr>
              <w:fldChar w:fldCharType="begin"/>
            </w:r>
            <w:r w:rsidR="00155DFF">
              <w:rPr>
                <w:noProof/>
                <w:webHidden/>
              </w:rPr>
              <w:instrText xml:space="preserve"> PAGEREF _Toc14977829 \h </w:instrText>
            </w:r>
            <w:r w:rsidR="00155DFF">
              <w:rPr>
                <w:noProof/>
                <w:webHidden/>
              </w:rPr>
            </w:r>
            <w:r w:rsidR="00155DFF">
              <w:rPr>
                <w:noProof/>
                <w:webHidden/>
              </w:rPr>
              <w:fldChar w:fldCharType="separate"/>
            </w:r>
            <w:r w:rsidR="00914DEA">
              <w:rPr>
                <w:noProof/>
                <w:webHidden/>
              </w:rPr>
              <w:t>52</w:t>
            </w:r>
            <w:r w:rsidR="00155DFF">
              <w:rPr>
                <w:noProof/>
                <w:webHidden/>
              </w:rPr>
              <w:fldChar w:fldCharType="end"/>
            </w:r>
          </w:hyperlink>
        </w:p>
        <w:p w14:paraId="385FDE3F" w14:textId="652246D4" w:rsidR="00155DFF" w:rsidRDefault="00214482">
          <w:pPr>
            <w:pStyle w:val="TOC3"/>
            <w:tabs>
              <w:tab w:val="left" w:pos="1100"/>
              <w:tab w:val="right" w:pos="9062"/>
            </w:tabs>
            <w:rPr>
              <w:rFonts w:eastAsiaTheme="minorEastAsia" w:cstheme="minorBidi"/>
              <w:i/>
              <w:iCs/>
              <w:noProof/>
              <w:sz w:val="24"/>
              <w:lang w:val="en-US" w:eastAsia="en-GB"/>
            </w:rPr>
          </w:pPr>
          <w:hyperlink w:anchor="_Toc14977830" w:history="1">
            <w:r w:rsidR="00155DFF" w:rsidRPr="007937CA">
              <w:rPr>
                <w:rStyle w:val="Hyperlink"/>
                <w:noProof/>
                <w:lang w:val="en-US"/>
              </w:rPr>
              <w:t>5.1.3</w:t>
            </w:r>
            <w:r w:rsidR="00155DFF">
              <w:rPr>
                <w:rFonts w:eastAsiaTheme="minorEastAsia" w:cstheme="minorBidi"/>
                <w:i/>
                <w:iCs/>
                <w:noProof/>
                <w:sz w:val="24"/>
                <w:lang w:val="en-US" w:eastAsia="en-GB"/>
              </w:rPr>
              <w:tab/>
            </w:r>
            <w:r w:rsidR="00155DFF" w:rsidRPr="007937CA">
              <w:rPr>
                <w:rStyle w:val="Hyperlink"/>
                <w:noProof/>
                <w:lang w:val="en-US"/>
              </w:rPr>
              <w:t>Generating SEEA response</w:t>
            </w:r>
            <w:r w:rsidR="00155DFF">
              <w:rPr>
                <w:noProof/>
                <w:webHidden/>
              </w:rPr>
              <w:tab/>
            </w:r>
            <w:r w:rsidR="00155DFF">
              <w:rPr>
                <w:noProof/>
                <w:webHidden/>
              </w:rPr>
              <w:fldChar w:fldCharType="begin"/>
            </w:r>
            <w:r w:rsidR="00155DFF">
              <w:rPr>
                <w:noProof/>
                <w:webHidden/>
              </w:rPr>
              <w:instrText xml:space="preserve"> PAGEREF _Toc14977830 \h </w:instrText>
            </w:r>
            <w:r w:rsidR="00155DFF">
              <w:rPr>
                <w:noProof/>
                <w:webHidden/>
              </w:rPr>
            </w:r>
            <w:r w:rsidR="00155DFF">
              <w:rPr>
                <w:noProof/>
                <w:webHidden/>
              </w:rPr>
              <w:fldChar w:fldCharType="separate"/>
            </w:r>
            <w:r w:rsidR="00914DEA">
              <w:rPr>
                <w:noProof/>
                <w:webHidden/>
              </w:rPr>
              <w:t>53</w:t>
            </w:r>
            <w:r w:rsidR="00155DFF">
              <w:rPr>
                <w:noProof/>
                <w:webHidden/>
              </w:rPr>
              <w:fldChar w:fldCharType="end"/>
            </w:r>
          </w:hyperlink>
        </w:p>
        <w:p w14:paraId="50DDF6A5" w14:textId="0E2B08A9" w:rsidR="00155DFF" w:rsidRDefault="00214482">
          <w:pPr>
            <w:pStyle w:val="TOC2"/>
            <w:tabs>
              <w:tab w:val="left" w:pos="880"/>
              <w:tab w:val="right" w:pos="9062"/>
            </w:tabs>
            <w:rPr>
              <w:rFonts w:eastAsiaTheme="minorEastAsia" w:cstheme="minorBidi"/>
              <w:smallCaps/>
              <w:noProof/>
              <w:sz w:val="24"/>
              <w:lang w:val="en-US" w:eastAsia="en-GB"/>
            </w:rPr>
          </w:pPr>
          <w:hyperlink w:anchor="_Toc14977831" w:history="1">
            <w:r w:rsidR="00155DFF" w:rsidRPr="007937CA">
              <w:rPr>
                <w:rStyle w:val="Hyperlink"/>
                <w:noProof/>
                <w:lang w:val="en-US"/>
              </w:rPr>
              <w:t>5.2</w:t>
            </w:r>
            <w:r w:rsidR="00155DFF">
              <w:rPr>
                <w:rFonts w:eastAsiaTheme="minorEastAsia" w:cstheme="minorBidi"/>
                <w:smallCaps/>
                <w:noProof/>
                <w:sz w:val="24"/>
                <w:lang w:val="en-US" w:eastAsia="en-GB"/>
              </w:rPr>
              <w:tab/>
            </w:r>
            <w:r w:rsidR="00155DFF" w:rsidRPr="007937CA">
              <w:rPr>
                <w:rStyle w:val="Hyperlink"/>
                <w:noProof/>
                <w:lang w:val="en-US"/>
              </w:rPr>
              <w:t>Search for events</w:t>
            </w:r>
            <w:r w:rsidR="00155DFF">
              <w:rPr>
                <w:noProof/>
                <w:webHidden/>
              </w:rPr>
              <w:tab/>
            </w:r>
            <w:r w:rsidR="00155DFF">
              <w:rPr>
                <w:noProof/>
                <w:webHidden/>
              </w:rPr>
              <w:fldChar w:fldCharType="begin"/>
            </w:r>
            <w:r w:rsidR="00155DFF">
              <w:rPr>
                <w:noProof/>
                <w:webHidden/>
              </w:rPr>
              <w:instrText xml:space="preserve"> PAGEREF _Toc14977831 \h </w:instrText>
            </w:r>
            <w:r w:rsidR="00155DFF">
              <w:rPr>
                <w:noProof/>
                <w:webHidden/>
              </w:rPr>
            </w:r>
            <w:r w:rsidR="00155DFF">
              <w:rPr>
                <w:noProof/>
                <w:webHidden/>
              </w:rPr>
              <w:fldChar w:fldCharType="separate"/>
            </w:r>
            <w:r w:rsidR="00914DEA">
              <w:rPr>
                <w:noProof/>
                <w:webHidden/>
              </w:rPr>
              <w:t>55</w:t>
            </w:r>
            <w:r w:rsidR="00155DFF">
              <w:rPr>
                <w:noProof/>
                <w:webHidden/>
              </w:rPr>
              <w:fldChar w:fldCharType="end"/>
            </w:r>
          </w:hyperlink>
        </w:p>
        <w:p w14:paraId="6799EEC1" w14:textId="7799C971" w:rsidR="00155DFF" w:rsidRDefault="00214482">
          <w:pPr>
            <w:pStyle w:val="TOC2"/>
            <w:tabs>
              <w:tab w:val="left" w:pos="880"/>
              <w:tab w:val="right" w:pos="9062"/>
            </w:tabs>
            <w:rPr>
              <w:rFonts w:eastAsiaTheme="minorEastAsia" w:cstheme="minorBidi"/>
              <w:smallCaps/>
              <w:noProof/>
              <w:sz w:val="24"/>
              <w:lang w:val="en-US" w:eastAsia="en-GB"/>
            </w:rPr>
          </w:pPr>
          <w:hyperlink w:anchor="_Toc14977836" w:history="1">
            <w:r w:rsidR="00155DFF" w:rsidRPr="007937CA">
              <w:rPr>
                <w:rStyle w:val="Hyperlink"/>
                <w:noProof/>
                <w:lang w:val="en-US"/>
              </w:rPr>
              <w:t>5.3</w:t>
            </w:r>
            <w:r w:rsidR="00155DFF">
              <w:rPr>
                <w:rFonts w:eastAsiaTheme="minorEastAsia" w:cstheme="minorBidi"/>
                <w:smallCaps/>
                <w:noProof/>
                <w:sz w:val="24"/>
                <w:lang w:val="en-US" w:eastAsia="en-GB"/>
              </w:rPr>
              <w:tab/>
            </w:r>
            <w:r w:rsidR="00155DFF" w:rsidRPr="007937CA">
              <w:rPr>
                <w:rStyle w:val="Hyperlink"/>
                <w:noProof/>
                <w:lang w:val="en-US"/>
              </w:rPr>
              <w:t>Get Inspired</w:t>
            </w:r>
            <w:r w:rsidR="00155DFF">
              <w:rPr>
                <w:noProof/>
                <w:webHidden/>
              </w:rPr>
              <w:tab/>
            </w:r>
            <w:r w:rsidR="00155DFF">
              <w:rPr>
                <w:noProof/>
                <w:webHidden/>
              </w:rPr>
              <w:fldChar w:fldCharType="begin"/>
            </w:r>
            <w:r w:rsidR="00155DFF">
              <w:rPr>
                <w:noProof/>
                <w:webHidden/>
              </w:rPr>
              <w:instrText xml:space="preserve"> PAGEREF _Toc14977836 \h </w:instrText>
            </w:r>
            <w:r w:rsidR="00155DFF">
              <w:rPr>
                <w:noProof/>
                <w:webHidden/>
              </w:rPr>
            </w:r>
            <w:r w:rsidR="00155DFF">
              <w:rPr>
                <w:noProof/>
                <w:webHidden/>
              </w:rPr>
              <w:fldChar w:fldCharType="separate"/>
            </w:r>
            <w:r w:rsidR="00914DEA">
              <w:rPr>
                <w:noProof/>
                <w:webHidden/>
              </w:rPr>
              <w:t>57</w:t>
            </w:r>
            <w:r w:rsidR="00155DFF">
              <w:rPr>
                <w:noProof/>
                <w:webHidden/>
              </w:rPr>
              <w:fldChar w:fldCharType="end"/>
            </w:r>
          </w:hyperlink>
        </w:p>
        <w:p w14:paraId="17694060" w14:textId="4DF8FA58" w:rsidR="00155DFF" w:rsidRDefault="00214482">
          <w:pPr>
            <w:pStyle w:val="TOC2"/>
            <w:tabs>
              <w:tab w:val="left" w:pos="880"/>
              <w:tab w:val="right" w:pos="9062"/>
            </w:tabs>
            <w:rPr>
              <w:rFonts w:eastAsiaTheme="minorEastAsia" w:cstheme="minorBidi"/>
              <w:smallCaps/>
              <w:noProof/>
              <w:sz w:val="24"/>
              <w:lang w:val="en-US" w:eastAsia="en-GB"/>
            </w:rPr>
          </w:pPr>
          <w:hyperlink w:anchor="_Toc14977837" w:history="1">
            <w:r w:rsidR="00155DFF" w:rsidRPr="007937CA">
              <w:rPr>
                <w:rStyle w:val="Hyperlink"/>
                <w:noProof/>
                <w:lang w:val="en-US"/>
              </w:rPr>
              <w:t>5.4</w:t>
            </w:r>
            <w:r w:rsidR="00155DFF">
              <w:rPr>
                <w:rFonts w:eastAsiaTheme="minorEastAsia" w:cstheme="minorBidi"/>
                <w:smallCaps/>
                <w:noProof/>
                <w:sz w:val="24"/>
                <w:lang w:val="en-US" w:eastAsia="en-GB"/>
              </w:rPr>
              <w:tab/>
            </w:r>
            <w:r w:rsidR="00155DFF" w:rsidRPr="007937CA">
              <w:rPr>
                <w:rStyle w:val="Hyperlink"/>
                <w:noProof/>
                <w:lang w:val="en-US"/>
              </w:rPr>
              <w:t>Profile</w:t>
            </w:r>
            <w:r w:rsidR="00155DFF">
              <w:rPr>
                <w:noProof/>
                <w:webHidden/>
              </w:rPr>
              <w:tab/>
            </w:r>
            <w:r w:rsidR="00155DFF">
              <w:rPr>
                <w:noProof/>
                <w:webHidden/>
              </w:rPr>
              <w:fldChar w:fldCharType="begin"/>
            </w:r>
            <w:r w:rsidR="00155DFF">
              <w:rPr>
                <w:noProof/>
                <w:webHidden/>
              </w:rPr>
              <w:instrText xml:space="preserve"> PAGEREF _Toc14977837 \h </w:instrText>
            </w:r>
            <w:r w:rsidR="00155DFF">
              <w:rPr>
                <w:noProof/>
                <w:webHidden/>
              </w:rPr>
            </w:r>
            <w:r w:rsidR="00155DFF">
              <w:rPr>
                <w:noProof/>
                <w:webHidden/>
              </w:rPr>
              <w:fldChar w:fldCharType="separate"/>
            </w:r>
            <w:r w:rsidR="00914DEA">
              <w:rPr>
                <w:noProof/>
                <w:webHidden/>
              </w:rPr>
              <w:t>58</w:t>
            </w:r>
            <w:r w:rsidR="00155DFF">
              <w:rPr>
                <w:noProof/>
                <w:webHidden/>
              </w:rPr>
              <w:fldChar w:fldCharType="end"/>
            </w:r>
          </w:hyperlink>
        </w:p>
        <w:p w14:paraId="3BD769AF" w14:textId="5FDA47CF" w:rsidR="00155DFF" w:rsidRDefault="00214482">
          <w:pPr>
            <w:pStyle w:val="TOC2"/>
            <w:tabs>
              <w:tab w:val="left" w:pos="880"/>
              <w:tab w:val="right" w:pos="9062"/>
            </w:tabs>
            <w:rPr>
              <w:rFonts w:eastAsiaTheme="minorEastAsia" w:cstheme="minorBidi"/>
              <w:smallCaps/>
              <w:noProof/>
              <w:sz w:val="24"/>
              <w:lang w:val="en-US" w:eastAsia="en-GB"/>
            </w:rPr>
          </w:pPr>
          <w:hyperlink w:anchor="_Toc14977838" w:history="1">
            <w:r w:rsidR="00155DFF" w:rsidRPr="007937CA">
              <w:rPr>
                <w:rStyle w:val="Hyperlink"/>
                <w:noProof/>
                <w:lang w:val="en-US"/>
              </w:rPr>
              <w:t>5.5</w:t>
            </w:r>
            <w:r w:rsidR="00155DFF">
              <w:rPr>
                <w:rFonts w:eastAsiaTheme="minorEastAsia" w:cstheme="minorBidi"/>
                <w:smallCaps/>
                <w:noProof/>
                <w:sz w:val="24"/>
                <w:lang w:val="en-US" w:eastAsia="en-GB"/>
              </w:rPr>
              <w:tab/>
            </w:r>
            <w:r w:rsidR="00155DFF" w:rsidRPr="007937CA">
              <w:rPr>
                <w:rStyle w:val="Hyperlink"/>
                <w:noProof/>
                <w:lang w:val="en-US"/>
              </w:rPr>
              <w:t>Saves Locker</w:t>
            </w:r>
            <w:r w:rsidR="00155DFF">
              <w:rPr>
                <w:noProof/>
                <w:webHidden/>
              </w:rPr>
              <w:tab/>
            </w:r>
            <w:r w:rsidR="00155DFF">
              <w:rPr>
                <w:noProof/>
                <w:webHidden/>
              </w:rPr>
              <w:fldChar w:fldCharType="begin"/>
            </w:r>
            <w:r w:rsidR="00155DFF">
              <w:rPr>
                <w:noProof/>
                <w:webHidden/>
              </w:rPr>
              <w:instrText xml:space="preserve"> PAGEREF _Toc14977838 \h </w:instrText>
            </w:r>
            <w:r w:rsidR="00155DFF">
              <w:rPr>
                <w:noProof/>
                <w:webHidden/>
              </w:rPr>
            </w:r>
            <w:r w:rsidR="00155DFF">
              <w:rPr>
                <w:noProof/>
                <w:webHidden/>
              </w:rPr>
              <w:fldChar w:fldCharType="separate"/>
            </w:r>
            <w:r w:rsidR="00914DEA">
              <w:rPr>
                <w:noProof/>
                <w:webHidden/>
              </w:rPr>
              <w:t>60</w:t>
            </w:r>
            <w:r w:rsidR="00155DFF">
              <w:rPr>
                <w:noProof/>
                <w:webHidden/>
              </w:rPr>
              <w:fldChar w:fldCharType="end"/>
            </w:r>
          </w:hyperlink>
        </w:p>
        <w:p w14:paraId="73EF0FAB" w14:textId="62578B9A" w:rsidR="00155DFF" w:rsidRDefault="00214482">
          <w:pPr>
            <w:pStyle w:val="TOC1"/>
            <w:tabs>
              <w:tab w:val="left" w:pos="440"/>
              <w:tab w:val="right" w:pos="9062"/>
            </w:tabs>
            <w:rPr>
              <w:rFonts w:eastAsiaTheme="minorEastAsia" w:cstheme="minorBidi"/>
              <w:b w:val="0"/>
              <w:bCs w:val="0"/>
              <w:caps/>
              <w:noProof/>
              <w:lang w:val="en-US" w:eastAsia="en-GB"/>
            </w:rPr>
          </w:pPr>
          <w:hyperlink w:anchor="_Toc14977841" w:history="1">
            <w:r w:rsidR="00155DFF" w:rsidRPr="007937CA">
              <w:rPr>
                <w:rStyle w:val="Hyperlink"/>
                <w:noProof/>
                <w:lang w:val="en-US"/>
              </w:rPr>
              <w:t>6</w:t>
            </w:r>
            <w:r w:rsidR="00155DFF">
              <w:rPr>
                <w:rFonts w:eastAsiaTheme="minorEastAsia" w:cstheme="minorBidi"/>
                <w:b w:val="0"/>
                <w:bCs w:val="0"/>
                <w:caps/>
                <w:noProof/>
                <w:lang w:val="en-US" w:eastAsia="en-GB"/>
              </w:rPr>
              <w:tab/>
            </w:r>
            <w:r w:rsidR="00155DFF" w:rsidRPr="007937CA">
              <w:rPr>
                <w:rStyle w:val="Hyperlink"/>
                <w:noProof/>
                <w:lang w:val="en-US"/>
              </w:rPr>
              <w:t>Analysis and future thoughts</w:t>
            </w:r>
            <w:r w:rsidR="00155DFF">
              <w:rPr>
                <w:noProof/>
                <w:webHidden/>
              </w:rPr>
              <w:tab/>
            </w:r>
            <w:r w:rsidR="00155DFF">
              <w:rPr>
                <w:noProof/>
                <w:webHidden/>
              </w:rPr>
              <w:fldChar w:fldCharType="begin"/>
            </w:r>
            <w:r w:rsidR="00155DFF">
              <w:rPr>
                <w:noProof/>
                <w:webHidden/>
              </w:rPr>
              <w:instrText xml:space="preserve"> PAGEREF _Toc14977841 \h </w:instrText>
            </w:r>
            <w:r w:rsidR="00155DFF">
              <w:rPr>
                <w:noProof/>
                <w:webHidden/>
              </w:rPr>
            </w:r>
            <w:r w:rsidR="00155DFF">
              <w:rPr>
                <w:noProof/>
                <w:webHidden/>
              </w:rPr>
              <w:fldChar w:fldCharType="separate"/>
            </w:r>
            <w:r w:rsidR="00914DEA">
              <w:rPr>
                <w:noProof/>
                <w:webHidden/>
              </w:rPr>
              <w:t>66</w:t>
            </w:r>
            <w:r w:rsidR="00155DFF">
              <w:rPr>
                <w:noProof/>
                <w:webHidden/>
              </w:rPr>
              <w:fldChar w:fldCharType="end"/>
            </w:r>
          </w:hyperlink>
        </w:p>
        <w:p w14:paraId="3D89EB12" w14:textId="59CF8C0B" w:rsidR="00155DFF" w:rsidRDefault="00214482">
          <w:pPr>
            <w:pStyle w:val="TOC1"/>
            <w:tabs>
              <w:tab w:val="left" w:pos="440"/>
              <w:tab w:val="right" w:pos="9062"/>
            </w:tabs>
            <w:rPr>
              <w:rFonts w:eastAsiaTheme="minorEastAsia" w:cstheme="minorBidi"/>
              <w:b w:val="0"/>
              <w:bCs w:val="0"/>
              <w:caps/>
              <w:noProof/>
              <w:lang w:val="en-US" w:eastAsia="en-GB"/>
            </w:rPr>
          </w:pPr>
          <w:hyperlink w:anchor="_Toc14977846" w:history="1">
            <w:r w:rsidR="00155DFF" w:rsidRPr="007937CA">
              <w:rPr>
                <w:rStyle w:val="Hyperlink"/>
                <w:noProof/>
                <w:lang w:val="en-US"/>
              </w:rPr>
              <w:t>7</w:t>
            </w:r>
            <w:r w:rsidR="00155DFF">
              <w:rPr>
                <w:rFonts w:eastAsiaTheme="minorEastAsia" w:cstheme="minorBidi"/>
                <w:b w:val="0"/>
                <w:bCs w:val="0"/>
                <w:caps/>
                <w:noProof/>
                <w:lang w:val="en-US" w:eastAsia="en-GB"/>
              </w:rPr>
              <w:tab/>
            </w:r>
            <w:r w:rsidR="00155DFF" w:rsidRPr="007937CA">
              <w:rPr>
                <w:rStyle w:val="Hyperlink"/>
                <w:noProof/>
                <w:lang w:val="en-US"/>
              </w:rPr>
              <w:t>Refrences</w:t>
            </w:r>
            <w:r w:rsidR="00155DFF">
              <w:rPr>
                <w:noProof/>
                <w:webHidden/>
              </w:rPr>
              <w:tab/>
            </w:r>
            <w:r w:rsidR="00155DFF">
              <w:rPr>
                <w:noProof/>
                <w:webHidden/>
              </w:rPr>
              <w:fldChar w:fldCharType="begin"/>
            </w:r>
            <w:r w:rsidR="00155DFF">
              <w:rPr>
                <w:noProof/>
                <w:webHidden/>
              </w:rPr>
              <w:instrText xml:space="preserve"> PAGEREF _Toc14977846 \h </w:instrText>
            </w:r>
            <w:r w:rsidR="00155DFF">
              <w:rPr>
                <w:noProof/>
                <w:webHidden/>
              </w:rPr>
            </w:r>
            <w:r w:rsidR="00155DFF">
              <w:rPr>
                <w:noProof/>
                <w:webHidden/>
              </w:rPr>
              <w:fldChar w:fldCharType="separate"/>
            </w:r>
            <w:r w:rsidR="00914DEA">
              <w:rPr>
                <w:noProof/>
                <w:webHidden/>
              </w:rPr>
              <w:t>69</w:t>
            </w:r>
            <w:r w:rsidR="00155DFF">
              <w:rPr>
                <w:noProof/>
                <w:webHidden/>
              </w:rPr>
              <w:fldChar w:fldCharType="end"/>
            </w:r>
          </w:hyperlink>
        </w:p>
        <w:p w14:paraId="6F0BD8A5" w14:textId="4B33F48A" w:rsidR="00155DFF" w:rsidRDefault="00214482">
          <w:pPr>
            <w:pStyle w:val="TOC1"/>
            <w:tabs>
              <w:tab w:val="left" w:pos="440"/>
              <w:tab w:val="right" w:pos="9062"/>
            </w:tabs>
            <w:rPr>
              <w:rFonts w:eastAsiaTheme="minorEastAsia" w:cstheme="minorBidi"/>
              <w:b w:val="0"/>
              <w:bCs w:val="0"/>
              <w:caps/>
              <w:noProof/>
              <w:lang w:val="en-US" w:eastAsia="en-GB"/>
            </w:rPr>
          </w:pPr>
          <w:hyperlink w:anchor="_Toc14977847" w:history="1">
            <w:r w:rsidR="00155DFF" w:rsidRPr="007937CA">
              <w:rPr>
                <w:rStyle w:val="Hyperlink"/>
                <w:noProof/>
                <w:lang w:val="en-US"/>
              </w:rPr>
              <w:t>8</w:t>
            </w:r>
            <w:r w:rsidR="00155DFF">
              <w:rPr>
                <w:rFonts w:eastAsiaTheme="minorEastAsia" w:cstheme="minorBidi"/>
                <w:b w:val="0"/>
                <w:bCs w:val="0"/>
                <w:caps/>
                <w:noProof/>
                <w:lang w:val="en-US" w:eastAsia="en-GB"/>
              </w:rPr>
              <w:tab/>
            </w:r>
            <w:r w:rsidR="00155DFF" w:rsidRPr="007937CA">
              <w:rPr>
                <w:rStyle w:val="Hyperlink"/>
                <w:noProof/>
                <w:lang w:val="en-US"/>
              </w:rPr>
              <w:t>Appendix</w:t>
            </w:r>
            <w:r w:rsidR="00155DFF">
              <w:rPr>
                <w:noProof/>
                <w:webHidden/>
              </w:rPr>
              <w:tab/>
            </w:r>
            <w:r w:rsidR="00155DFF">
              <w:rPr>
                <w:noProof/>
                <w:webHidden/>
              </w:rPr>
              <w:fldChar w:fldCharType="begin"/>
            </w:r>
            <w:r w:rsidR="00155DFF">
              <w:rPr>
                <w:noProof/>
                <w:webHidden/>
              </w:rPr>
              <w:instrText xml:space="preserve"> PAGEREF _Toc14977847 \h </w:instrText>
            </w:r>
            <w:r w:rsidR="00155DFF">
              <w:rPr>
                <w:noProof/>
                <w:webHidden/>
              </w:rPr>
            </w:r>
            <w:r w:rsidR="00155DFF">
              <w:rPr>
                <w:noProof/>
                <w:webHidden/>
              </w:rPr>
              <w:fldChar w:fldCharType="separate"/>
            </w:r>
            <w:r w:rsidR="00914DEA">
              <w:rPr>
                <w:noProof/>
                <w:webHidden/>
              </w:rPr>
              <w:t>73</w:t>
            </w:r>
            <w:r w:rsidR="00155DFF">
              <w:rPr>
                <w:noProof/>
                <w:webHidden/>
              </w:rPr>
              <w:fldChar w:fldCharType="end"/>
            </w:r>
          </w:hyperlink>
        </w:p>
        <w:p w14:paraId="01173397" w14:textId="18BF1B25" w:rsidR="00155DFF" w:rsidRDefault="00155DFF">
          <w:r>
            <w:rPr>
              <w:b/>
              <w:bCs/>
              <w:noProof/>
            </w:rPr>
            <w:fldChar w:fldCharType="end"/>
          </w:r>
        </w:p>
      </w:sdtContent>
    </w:sdt>
    <w:p w14:paraId="57FD6800" w14:textId="7D834F04" w:rsidR="0081579F" w:rsidRPr="00F167A6" w:rsidRDefault="0081579F">
      <w:pPr>
        <w:spacing w:after="160" w:line="259" w:lineRule="auto"/>
        <w:rPr>
          <w:rFonts w:asciiTheme="majorHAnsi" w:eastAsiaTheme="majorEastAsia" w:hAnsiTheme="majorHAnsi" w:cstheme="majorBidi"/>
          <w:color w:val="2F5496" w:themeColor="accent1" w:themeShade="BF"/>
          <w:sz w:val="32"/>
          <w:szCs w:val="32"/>
          <w:lang w:val="en-US"/>
        </w:rPr>
      </w:pPr>
    </w:p>
    <w:p w14:paraId="62CF8DE9" w14:textId="2D28B434" w:rsidR="00EC075F" w:rsidRPr="00F167A6" w:rsidRDefault="00A45939" w:rsidP="001114B8">
      <w:pPr>
        <w:pStyle w:val="Heading1"/>
        <w:numPr>
          <w:ilvl w:val="0"/>
          <w:numId w:val="7"/>
        </w:numPr>
        <w:ind w:left="426"/>
        <w:rPr>
          <w:lang w:val="en-US"/>
        </w:rPr>
      </w:pPr>
      <w:bookmarkStart w:id="31" w:name="_Toc14977775"/>
      <w:r w:rsidRPr="00F167A6">
        <w:rPr>
          <w:lang w:val="en-US"/>
        </w:rPr>
        <w:lastRenderedPageBreak/>
        <w:t>I</w:t>
      </w:r>
      <w:r w:rsidR="00EC075F" w:rsidRPr="00F167A6">
        <w:rPr>
          <w:lang w:val="en-US"/>
        </w:rPr>
        <w:t>ntroduction</w:t>
      </w:r>
      <w:bookmarkEnd w:id="31"/>
    </w:p>
    <w:p w14:paraId="09235B0F" w14:textId="5F4B35C3" w:rsidR="00D72D7C" w:rsidRPr="00F167A6" w:rsidRDefault="00D20FEB" w:rsidP="00D72D7C">
      <w:pPr>
        <w:rPr>
          <w:lang w:val="en-US"/>
        </w:rPr>
      </w:pPr>
      <w:r w:rsidRPr="00F167A6">
        <w:rPr>
          <w:lang w:val="en-US"/>
        </w:rPr>
        <w:t>Swiss Engineering is an association that spans over multiple professions and has a total of around 13’000 members in Switzerland.</w:t>
      </w:r>
      <w:r w:rsidR="00001D7B" w:rsidRPr="00F167A6">
        <w:rPr>
          <w:lang w:val="en-US"/>
        </w:rPr>
        <w:t xml:space="preserve"> They are holding over 100 events annually over multiple of their Sections. These events are not only for current members also have the additional benefit of attracting new future members.</w:t>
      </w:r>
    </w:p>
    <w:p w14:paraId="6422DA37" w14:textId="63A5D26E" w:rsidR="003B3868" w:rsidRPr="00F167A6" w:rsidRDefault="00AA3E71" w:rsidP="00D72D7C">
      <w:pPr>
        <w:rPr>
          <w:lang w:val="en-US"/>
        </w:rPr>
      </w:pPr>
      <w:r w:rsidRPr="00F167A6">
        <w:rPr>
          <w:lang w:val="en-US"/>
        </w:rPr>
        <w:t>The Swiss Engineering association is currently in the process of updating their event booking website</w:t>
      </w:r>
      <w:r w:rsidR="00D34FDD">
        <w:rPr>
          <w:lang w:val="en-US"/>
        </w:rPr>
        <w:t xml:space="preserve"> (see figure 1)</w:t>
      </w:r>
      <w:r w:rsidRPr="00F167A6">
        <w:rPr>
          <w:lang w:val="en-US"/>
        </w:rPr>
        <w:t>. To reach a greater audience they intend to also have a native mobile app to make booking on the go easier. This application would also be showcased on events with the idea to improve the image of the Swiss Engineering by showing that it</w:t>
      </w:r>
      <w:r w:rsidR="00117381" w:rsidRPr="00F167A6">
        <w:rPr>
          <w:lang w:val="en-US"/>
        </w:rPr>
        <w:t xml:space="preserve"> has a modern app.</w:t>
      </w:r>
    </w:p>
    <w:p w14:paraId="0CBA291F" w14:textId="5CC83246" w:rsidR="00C55FA2" w:rsidRPr="00F167A6" w:rsidRDefault="00C55FA2" w:rsidP="00D72D7C">
      <w:pPr>
        <w:rPr>
          <w:lang w:val="en-US"/>
        </w:rPr>
      </w:pPr>
    </w:p>
    <w:p w14:paraId="61E273FC" w14:textId="77777777" w:rsidR="00A87218" w:rsidRPr="00F167A6" w:rsidRDefault="00C55FA2" w:rsidP="00A87218">
      <w:pPr>
        <w:keepNext/>
        <w:jc w:val="center"/>
        <w:rPr>
          <w:lang w:val="en-US"/>
        </w:rPr>
      </w:pPr>
      <w:r w:rsidRPr="00F167A6">
        <w:rPr>
          <w:noProof/>
          <w:lang w:val="en-US"/>
        </w:rPr>
        <w:drawing>
          <wp:inline distT="0" distB="0" distL="0" distR="0" wp14:anchorId="1608FCAB" wp14:editId="7C8450CD">
            <wp:extent cx="3925255" cy="27089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9796" cy="2719033"/>
                    </a:xfrm>
                    <a:prstGeom prst="rect">
                      <a:avLst/>
                    </a:prstGeom>
                  </pic:spPr>
                </pic:pic>
              </a:graphicData>
            </a:graphic>
          </wp:inline>
        </w:drawing>
      </w:r>
    </w:p>
    <w:p w14:paraId="0969DA25" w14:textId="7DB64939" w:rsidR="00AA21F9" w:rsidRPr="00F167A6" w:rsidRDefault="00A87218" w:rsidP="00A87218">
      <w:pPr>
        <w:pStyle w:val="Caption"/>
        <w:jc w:val="center"/>
        <w:rPr>
          <w:lang w:val="en-US"/>
        </w:rPr>
      </w:pPr>
      <w:r w:rsidRPr="00F167A6">
        <w:rPr>
          <w:lang w:val="en-US"/>
        </w:rPr>
        <w:t xml:space="preserve">Figure </w:t>
      </w:r>
      <w:r w:rsidRPr="00F167A6">
        <w:rPr>
          <w:lang w:val="en-US"/>
        </w:rPr>
        <w:fldChar w:fldCharType="begin"/>
      </w:r>
      <w:r w:rsidRPr="00F167A6">
        <w:rPr>
          <w:lang w:val="en-US"/>
        </w:rPr>
        <w:instrText xml:space="preserve"> SEQ Figure \* ARABIC </w:instrText>
      </w:r>
      <w:r w:rsidRPr="00F167A6">
        <w:rPr>
          <w:lang w:val="en-US"/>
        </w:rPr>
        <w:fldChar w:fldCharType="separate"/>
      </w:r>
      <w:r w:rsidR="009A633F">
        <w:rPr>
          <w:noProof/>
          <w:lang w:val="en-US"/>
        </w:rPr>
        <w:t>1</w:t>
      </w:r>
      <w:r w:rsidRPr="00F167A6">
        <w:rPr>
          <w:lang w:val="en-US"/>
        </w:rPr>
        <w:fldChar w:fldCharType="end"/>
      </w:r>
      <w:r w:rsidRPr="00F167A6">
        <w:rPr>
          <w:lang w:val="en-US"/>
        </w:rPr>
        <w:t xml:space="preserve"> Swiss Engineering events platform</w:t>
      </w:r>
    </w:p>
    <w:p w14:paraId="6CF68E5A" w14:textId="3A9CC9BC" w:rsidR="00AA21F9" w:rsidRPr="00F167A6" w:rsidRDefault="00AA21F9" w:rsidP="001114B8">
      <w:pPr>
        <w:pStyle w:val="Heading2"/>
        <w:numPr>
          <w:ilvl w:val="1"/>
          <w:numId w:val="7"/>
        </w:numPr>
        <w:ind w:left="709"/>
        <w:rPr>
          <w:lang w:val="en-US"/>
        </w:rPr>
      </w:pPr>
      <w:bookmarkStart w:id="32" w:name="_Toc14977776"/>
      <w:r w:rsidRPr="00F167A6">
        <w:rPr>
          <w:lang w:val="en-US"/>
        </w:rPr>
        <w:t>Problem Statement</w:t>
      </w:r>
      <w:bookmarkEnd w:id="32"/>
    </w:p>
    <w:p w14:paraId="40B618B6" w14:textId="7DDCDA65" w:rsidR="007541A6" w:rsidRPr="00F167A6" w:rsidRDefault="00AA21F9" w:rsidP="00AA21F9">
      <w:pPr>
        <w:rPr>
          <w:lang w:val="en-US"/>
        </w:rPr>
      </w:pPr>
      <w:r w:rsidRPr="00F167A6">
        <w:rPr>
          <w:lang w:val="en-US"/>
        </w:rPr>
        <w:t xml:space="preserve">The Swiss Engineering Website gives the </w:t>
      </w:r>
      <w:r w:rsidR="007541A6" w:rsidRPr="00F167A6">
        <w:rPr>
          <w:lang w:val="en-US"/>
        </w:rPr>
        <w:t>users</w:t>
      </w:r>
      <w:r w:rsidRPr="00F167A6">
        <w:rPr>
          <w:lang w:val="en-US"/>
        </w:rPr>
        <w:t xml:space="preserve"> the possibility to search for events and book them online, but as the website is designed mainly to work on personal computer’s browsers, the lack of mobile browsers support doesn’t offer a great experience for</w:t>
      </w:r>
      <w:r w:rsidR="007541A6" w:rsidRPr="00F167A6">
        <w:rPr>
          <w:lang w:val="en-US"/>
        </w:rPr>
        <w:t xml:space="preserve"> either searching or booking</w:t>
      </w:r>
      <w:r w:rsidR="00932A2E" w:rsidRPr="00F167A6">
        <w:rPr>
          <w:lang w:val="en-US"/>
        </w:rPr>
        <w:t xml:space="preserve"> events</w:t>
      </w:r>
      <w:r w:rsidR="007541A6" w:rsidRPr="00F167A6">
        <w:rPr>
          <w:lang w:val="en-US"/>
        </w:rPr>
        <w:t>, as the user interface elements are not placed optimally on the screen and some are completely hidden unless the user scrolls.</w:t>
      </w:r>
    </w:p>
    <w:p w14:paraId="584BDF6F" w14:textId="56854E8E" w:rsidR="00AA21F9" w:rsidRPr="00F167A6" w:rsidRDefault="007541A6" w:rsidP="00AA21F9">
      <w:pPr>
        <w:rPr>
          <w:lang w:val="en-US"/>
        </w:rPr>
      </w:pPr>
      <w:r w:rsidRPr="00F167A6">
        <w:rPr>
          <w:lang w:val="en-US"/>
        </w:rPr>
        <w:t>In addition to this limitation, the website doesn’t offer any kind of extra added values to the users, and the main and only function is to search and book events without any degree or possibility to customize or personalize the user experience while doing so.</w:t>
      </w:r>
    </w:p>
    <w:p w14:paraId="53237733" w14:textId="7317FA60" w:rsidR="0089593D" w:rsidRPr="00F167A6" w:rsidRDefault="0089593D" w:rsidP="00AA21F9">
      <w:pPr>
        <w:rPr>
          <w:lang w:val="en-US"/>
        </w:rPr>
      </w:pPr>
      <w:r w:rsidRPr="00F167A6">
        <w:rPr>
          <w:lang w:val="en-US"/>
        </w:rPr>
        <w:lastRenderedPageBreak/>
        <w:t xml:space="preserve">The extra added value must help to retain the Swiss Engineering </w:t>
      </w:r>
      <w:proofErr w:type="gramStart"/>
      <w:r w:rsidRPr="00F167A6">
        <w:rPr>
          <w:lang w:val="en-US"/>
        </w:rPr>
        <w:t>members, and</w:t>
      </w:r>
      <w:proofErr w:type="gramEnd"/>
      <w:r w:rsidRPr="00F167A6">
        <w:rPr>
          <w:lang w:val="en-US"/>
        </w:rPr>
        <w:t xml:space="preserve"> make them tend to use the app in the future to book their events.</w:t>
      </w:r>
    </w:p>
    <w:p w14:paraId="03D6F302" w14:textId="67FAC31B" w:rsidR="007541A6" w:rsidRPr="00F167A6" w:rsidRDefault="00932A2E" w:rsidP="00A87218">
      <w:pPr>
        <w:rPr>
          <w:lang w:val="en-US"/>
        </w:rPr>
      </w:pPr>
      <w:r w:rsidRPr="00F167A6">
        <w:rPr>
          <w:lang w:val="en-US"/>
        </w:rPr>
        <w:t xml:space="preserve">The Swiss Engineering Association also requested to have a voice assistant feature included in the app, with no specification on how such a feature shall be integrated or been used, so it is the duty of the team to </w:t>
      </w:r>
      <w:r w:rsidR="0089593D" w:rsidRPr="00F167A6">
        <w:rPr>
          <w:lang w:val="en-US"/>
        </w:rPr>
        <w:t>find a user intuitive function, that can encapsulate the voice assistant feature.</w:t>
      </w:r>
    </w:p>
    <w:p w14:paraId="5C364760" w14:textId="1C8BE512" w:rsidR="007541A6" w:rsidRPr="00F167A6" w:rsidRDefault="007541A6" w:rsidP="001114B8">
      <w:pPr>
        <w:pStyle w:val="Heading2"/>
        <w:numPr>
          <w:ilvl w:val="1"/>
          <w:numId w:val="7"/>
        </w:numPr>
        <w:ind w:left="709"/>
        <w:rPr>
          <w:lang w:val="en-US"/>
        </w:rPr>
      </w:pPr>
      <w:bookmarkStart w:id="33" w:name="_Toc14977777"/>
      <w:r w:rsidRPr="00F167A6">
        <w:rPr>
          <w:lang w:val="en-US"/>
        </w:rPr>
        <w:t>Project Vision</w:t>
      </w:r>
      <w:bookmarkEnd w:id="33"/>
    </w:p>
    <w:p w14:paraId="4F9DCF29" w14:textId="70D64AA6" w:rsidR="0089593D" w:rsidRPr="00F167A6" w:rsidRDefault="00DE162A" w:rsidP="00A87218">
      <w:pPr>
        <w:rPr>
          <w:lang w:val="en-US"/>
        </w:rPr>
      </w:pPr>
      <w:commentRangeStart w:id="34"/>
      <w:r w:rsidRPr="00F167A6">
        <w:rPr>
          <w:lang w:val="en-US"/>
        </w:rPr>
        <w:t>The IP5-Swiss engineering event app team aims to build an app with a simple UI design that helps the Swiss Engineering members to accomplish their goals at a glance and reach the needed piece of information within a sequential and logically ordered number of screens, so that no tutorials are need</w:t>
      </w:r>
      <w:r w:rsidR="00650D4A" w:rsidRPr="00F167A6">
        <w:rPr>
          <w:lang w:val="en-US"/>
        </w:rPr>
        <w:t>ed</w:t>
      </w:r>
      <w:r w:rsidRPr="00F167A6">
        <w:rPr>
          <w:lang w:val="en-US"/>
        </w:rPr>
        <w:t xml:space="preserve"> to know how to use the app and also all Personas can use the app intuitively no matter which technological affinities they possess.</w:t>
      </w:r>
      <w:commentRangeEnd w:id="34"/>
      <w:r w:rsidR="00214482">
        <w:rPr>
          <w:rStyle w:val="CommentReference"/>
        </w:rPr>
        <w:commentReference w:id="34"/>
      </w:r>
    </w:p>
    <w:p w14:paraId="72837627" w14:textId="74214164" w:rsidR="0089593D" w:rsidRPr="00F167A6" w:rsidRDefault="0089593D" w:rsidP="001114B8">
      <w:pPr>
        <w:pStyle w:val="Heading2"/>
        <w:numPr>
          <w:ilvl w:val="1"/>
          <w:numId w:val="7"/>
        </w:numPr>
        <w:ind w:left="709"/>
        <w:rPr>
          <w:lang w:val="en-US"/>
        </w:rPr>
      </w:pPr>
      <w:bookmarkStart w:id="35" w:name="_Toc14977778"/>
      <w:r w:rsidRPr="00F167A6">
        <w:rPr>
          <w:lang w:val="en-US"/>
        </w:rPr>
        <w:t>Project Approach</w:t>
      </w:r>
      <w:bookmarkEnd w:id="35"/>
    </w:p>
    <w:p w14:paraId="3AD68FF1" w14:textId="737DE6CD" w:rsidR="0089593D" w:rsidRPr="00F167A6" w:rsidRDefault="0089593D" w:rsidP="0089593D">
      <w:pPr>
        <w:rPr>
          <w:lang w:val="en-US"/>
        </w:rPr>
      </w:pPr>
      <w:r w:rsidRPr="00F167A6">
        <w:rPr>
          <w:lang w:val="en-US"/>
        </w:rPr>
        <w:t xml:space="preserve">As there was </w:t>
      </w:r>
      <w:commentRangeStart w:id="36"/>
      <w:r w:rsidRPr="00F167A6">
        <w:rPr>
          <w:lang w:val="en-US"/>
        </w:rPr>
        <w:t>no given requirements</w:t>
      </w:r>
      <w:commentRangeEnd w:id="36"/>
      <w:r w:rsidR="00214482">
        <w:rPr>
          <w:rStyle w:val="CommentReference"/>
        </w:rPr>
        <w:commentReference w:id="36"/>
      </w:r>
      <w:r w:rsidRPr="00F167A6">
        <w:rPr>
          <w:lang w:val="en-US"/>
        </w:rPr>
        <w:t xml:space="preserve"> to implement from the client</w:t>
      </w:r>
      <w:r w:rsidR="00023B51" w:rsidRPr="00F167A6">
        <w:rPr>
          <w:lang w:val="en-US"/>
        </w:rPr>
        <w:t xml:space="preserve"> </w:t>
      </w:r>
      <w:r w:rsidRPr="00F167A6">
        <w:rPr>
          <w:lang w:val="en-US"/>
        </w:rPr>
        <w:t xml:space="preserve">(Swiss Engineering Association), </w:t>
      </w:r>
      <w:r w:rsidR="00023B51" w:rsidRPr="00F167A6">
        <w:rPr>
          <w:lang w:val="en-US"/>
        </w:rPr>
        <w:t xml:space="preserve">and one of the main goals set was to retain the members, </w:t>
      </w:r>
      <w:r w:rsidRPr="00F167A6">
        <w:rPr>
          <w:lang w:val="en-US"/>
        </w:rPr>
        <w:t xml:space="preserve">the team decided to follow the </w:t>
      </w:r>
      <w:commentRangeStart w:id="37"/>
      <w:r w:rsidRPr="00F167A6">
        <w:rPr>
          <w:lang w:val="en-US"/>
        </w:rPr>
        <w:t>User Centric Design (U</w:t>
      </w:r>
      <w:r w:rsidR="001E3781" w:rsidRPr="00F167A6">
        <w:rPr>
          <w:lang w:val="en-US"/>
        </w:rPr>
        <w:t>C</w:t>
      </w:r>
      <w:r w:rsidRPr="00F167A6">
        <w:rPr>
          <w:lang w:val="en-US"/>
        </w:rPr>
        <w:t xml:space="preserve">D) </w:t>
      </w:r>
      <w:commentRangeEnd w:id="37"/>
      <w:r w:rsidR="00214482">
        <w:rPr>
          <w:rStyle w:val="CommentReference"/>
        </w:rPr>
        <w:commentReference w:id="37"/>
      </w:r>
      <w:r w:rsidRPr="00F167A6">
        <w:rPr>
          <w:lang w:val="en-US"/>
        </w:rPr>
        <w:t>approach</w:t>
      </w:r>
      <w:r w:rsidR="00023B51" w:rsidRPr="00F167A6">
        <w:rPr>
          <w:lang w:val="en-US"/>
        </w:rPr>
        <w:t xml:space="preserve">, as it will offer in return </w:t>
      </w:r>
      <w:commentRangeStart w:id="38"/>
      <w:r w:rsidR="00023B51" w:rsidRPr="00F167A6">
        <w:rPr>
          <w:lang w:val="en-US"/>
        </w:rPr>
        <w:t xml:space="preserve">a high level of User Experience </w:t>
      </w:r>
      <w:commentRangeEnd w:id="38"/>
      <w:r w:rsidR="00214482">
        <w:rPr>
          <w:rStyle w:val="CommentReference"/>
        </w:rPr>
        <w:commentReference w:id="38"/>
      </w:r>
      <w:r w:rsidR="00023B51" w:rsidRPr="00F167A6">
        <w:rPr>
          <w:lang w:val="en-US"/>
        </w:rPr>
        <w:t>(UX)</w:t>
      </w:r>
      <w:r w:rsidRPr="00F167A6">
        <w:rPr>
          <w:lang w:val="en-US"/>
        </w:rPr>
        <w:t xml:space="preserve">. </w:t>
      </w:r>
      <w:r w:rsidR="00023B51" w:rsidRPr="00F167A6">
        <w:rPr>
          <w:lang w:val="en-US"/>
        </w:rPr>
        <w:fldChar w:fldCharType="begin"/>
      </w:r>
      <w:r w:rsidR="00023B51" w:rsidRPr="00F167A6">
        <w:rPr>
          <w:lang w:val="en-US"/>
        </w:rPr>
        <w:instrText xml:space="preserve"> ADDIN ZOTERO_ITEM CSL_CITATION {"citationID":"PnmilnMs","properties":{"formattedCitation":"[1]","plainCitation":"[1]","noteIndex":0},"citationItems":[{"id":93,"uris":["http://zotero.org/users/5742355/items/YJBHLMDX"],"uri":["http://zotero.org/users/5742355/items/YJBHLMDX"],"itemData":{"id":93,"type":"webpage","title":"User-Centered Design: Process and Benefits","container-title":"UX Planet","abstract":"To be a UX designer you need to be optimistic about coming up with new solutions to a problem. I think that the big challenge is to believe…","URL":"https://uxplanet.org/user-centered-design-process-and-benefits-fd9e431eb5a9","title-short":"User-Centered Design","author":[{"family":"Gladkiy","given":"Sergey"}],"issued":{"date-parts":[["2018",6,14]]},"accessed":{"date-parts":[["2019",7,12]]}}}],"schema":"https://github.com/citation-style-language/schema/raw/master/csl-citation.json"} </w:instrText>
      </w:r>
      <w:r w:rsidR="00023B51" w:rsidRPr="00F167A6">
        <w:rPr>
          <w:lang w:val="en-US"/>
        </w:rPr>
        <w:fldChar w:fldCharType="separate"/>
      </w:r>
      <w:r w:rsidR="00023B51" w:rsidRPr="00F167A6">
        <w:rPr>
          <w:noProof/>
          <w:lang w:val="en-US"/>
        </w:rPr>
        <w:t>[1]</w:t>
      </w:r>
      <w:r w:rsidR="00023B51" w:rsidRPr="00F167A6">
        <w:rPr>
          <w:lang w:val="en-US"/>
        </w:rPr>
        <w:fldChar w:fldCharType="end"/>
      </w:r>
    </w:p>
    <w:p w14:paraId="498B4493" w14:textId="2328056C" w:rsidR="00023B51" w:rsidRPr="00F167A6" w:rsidRDefault="00023B51" w:rsidP="0089593D">
      <w:pPr>
        <w:rPr>
          <w:lang w:val="en-US"/>
        </w:rPr>
      </w:pPr>
      <w:r w:rsidRPr="00F167A6">
        <w:rPr>
          <w:lang w:val="en-US"/>
        </w:rPr>
        <w:t>A sample of the Swiss Engineering potential members were responsible of delivering their requirements and needs, which were then implemented in correlation with the business goals and the information provided by the client.</w:t>
      </w:r>
    </w:p>
    <w:p w14:paraId="108AF097" w14:textId="77777777" w:rsidR="0089593D" w:rsidRPr="00F167A6" w:rsidRDefault="0089593D" w:rsidP="0089593D">
      <w:pPr>
        <w:rPr>
          <w:lang w:val="en-US"/>
        </w:rPr>
      </w:pPr>
    </w:p>
    <w:p w14:paraId="6D5DBA8E" w14:textId="77777777" w:rsidR="0089593D" w:rsidRPr="00F167A6" w:rsidRDefault="0089593D" w:rsidP="0089593D">
      <w:pPr>
        <w:rPr>
          <w:lang w:val="en-US"/>
        </w:rPr>
      </w:pPr>
    </w:p>
    <w:p w14:paraId="38E81180" w14:textId="77777777" w:rsidR="00650D4A" w:rsidRPr="00F167A6" w:rsidRDefault="00650D4A" w:rsidP="00D72D7C">
      <w:pPr>
        <w:rPr>
          <w:lang w:val="en-US"/>
        </w:rPr>
      </w:pPr>
    </w:p>
    <w:p w14:paraId="76DE7749" w14:textId="79DF693A" w:rsidR="00DE162A" w:rsidRPr="00F167A6" w:rsidRDefault="00DE162A" w:rsidP="00151870">
      <w:pPr>
        <w:rPr>
          <w:lang w:val="en-US"/>
        </w:rPr>
      </w:pPr>
    </w:p>
    <w:p w14:paraId="0AD4D381" w14:textId="21C2B20A" w:rsidR="00650D4A" w:rsidRPr="00F167A6" w:rsidRDefault="00650D4A" w:rsidP="00151870">
      <w:pPr>
        <w:rPr>
          <w:lang w:val="en-US"/>
        </w:rPr>
      </w:pPr>
    </w:p>
    <w:p w14:paraId="4534E99F" w14:textId="31CFBF03" w:rsidR="00650D4A" w:rsidRPr="00F167A6" w:rsidRDefault="00650D4A" w:rsidP="00151870">
      <w:pPr>
        <w:rPr>
          <w:lang w:val="en-US"/>
        </w:rPr>
      </w:pPr>
    </w:p>
    <w:p w14:paraId="09DF952F" w14:textId="58BBC2DC" w:rsidR="00650D4A" w:rsidRPr="00F167A6" w:rsidRDefault="00650D4A" w:rsidP="00151870">
      <w:pPr>
        <w:rPr>
          <w:lang w:val="en-US"/>
        </w:rPr>
      </w:pPr>
    </w:p>
    <w:p w14:paraId="1FFB9708" w14:textId="2D437AFA" w:rsidR="00023B51" w:rsidRPr="00F167A6" w:rsidRDefault="00023B51">
      <w:pPr>
        <w:spacing w:after="160" w:line="259" w:lineRule="auto"/>
        <w:rPr>
          <w:rFonts w:asciiTheme="majorHAnsi" w:eastAsiaTheme="majorEastAsia" w:hAnsiTheme="majorHAnsi" w:cstheme="majorBidi"/>
          <w:color w:val="2F5496" w:themeColor="accent1" w:themeShade="BF"/>
          <w:sz w:val="32"/>
          <w:szCs w:val="32"/>
          <w:lang w:val="en-US"/>
        </w:rPr>
      </w:pPr>
    </w:p>
    <w:p w14:paraId="19E0BF1A" w14:textId="5164B834" w:rsidR="00650D4A" w:rsidRPr="00F167A6" w:rsidRDefault="00F15DD9" w:rsidP="001114B8">
      <w:pPr>
        <w:pStyle w:val="Heading1"/>
        <w:numPr>
          <w:ilvl w:val="0"/>
          <w:numId w:val="7"/>
        </w:numPr>
        <w:ind w:left="426"/>
        <w:rPr>
          <w:lang w:val="en-US"/>
        </w:rPr>
      </w:pPr>
      <w:bookmarkStart w:id="39" w:name="_Toc14977779"/>
      <w:r w:rsidRPr="00F167A6">
        <w:rPr>
          <w:lang w:val="en-US"/>
        </w:rPr>
        <w:lastRenderedPageBreak/>
        <w:t>R</w:t>
      </w:r>
      <w:r w:rsidR="00EC075F" w:rsidRPr="00F167A6">
        <w:rPr>
          <w:lang w:val="en-US"/>
        </w:rPr>
        <w:t>esearch</w:t>
      </w:r>
      <w:bookmarkEnd w:id="39"/>
      <w:r w:rsidR="00EC075F" w:rsidRPr="00F167A6">
        <w:rPr>
          <w:lang w:val="en-US"/>
        </w:rPr>
        <w:t xml:space="preserve"> </w:t>
      </w:r>
    </w:p>
    <w:p w14:paraId="354FE4A4" w14:textId="63A0FE2D" w:rsidR="00BF6822" w:rsidRPr="00F167A6" w:rsidRDefault="00BF6822" w:rsidP="00A87218">
      <w:pPr>
        <w:rPr>
          <w:lang w:val="en-US"/>
        </w:rPr>
      </w:pPr>
      <w:commentRangeStart w:id="40"/>
      <w:r w:rsidRPr="00F167A6">
        <w:rPr>
          <w:lang w:val="en-US"/>
        </w:rPr>
        <w:t>After presenting what is the team of SEEA aiming for, now is the time to start exploring what is available on the market, and what are the latest technologies used on the field to accomplish one of the most important features in the project, which is the built in assistant.</w:t>
      </w:r>
      <w:commentRangeEnd w:id="40"/>
      <w:r w:rsidR="00B4323E">
        <w:rPr>
          <w:rStyle w:val="CommentReference"/>
        </w:rPr>
        <w:commentReference w:id="40"/>
      </w:r>
    </w:p>
    <w:p w14:paraId="10373CF8" w14:textId="70851855" w:rsidR="00FA4E1E" w:rsidRPr="00F167A6" w:rsidRDefault="00BF6822" w:rsidP="00A87218">
      <w:pPr>
        <w:rPr>
          <w:lang w:val="en-US"/>
        </w:rPr>
      </w:pPr>
      <w:r w:rsidRPr="00F167A6">
        <w:rPr>
          <w:lang w:val="en-US"/>
        </w:rPr>
        <w:t>In the following chapters the latest developments to the Voice Recognition field will be discussed, and how could those benefit the app greatly.</w:t>
      </w:r>
    </w:p>
    <w:p w14:paraId="18C52B83" w14:textId="011EC12B" w:rsidR="00EC075F" w:rsidRPr="00F167A6" w:rsidRDefault="00650D4A" w:rsidP="001114B8">
      <w:pPr>
        <w:pStyle w:val="Heading2"/>
        <w:numPr>
          <w:ilvl w:val="1"/>
          <w:numId w:val="7"/>
        </w:numPr>
        <w:ind w:left="709"/>
        <w:rPr>
          <w:lang w:val="en-US"/>
        </w:rPr>
      </w:pPr>
      <w:bookmarkStart w:id="41" w:name="_Toc14977780"/>
      <w:r w:rsidRPr="00F167A6">
        <w:rPr>
          <w:lang w:val="en-US"/>
        </w:rPr>
        <w:t>S</w:t>
      </w:r>
      <w:r w:rsidR="00EC075F" w:rsidRPr="00F167A6">
        <w:rPr>
          <w:lang w:val="en-US"/>
        </w:rPr>
        <w:t xml:space="preserve">tate </w:t>
      </w:r>
      <w:proofErr w:type="gramStart"/>
      <w:r w:rsidRPr="00F167A6">
        <w:rPr>
          <w:lang w:val="en-US"/>
        </w:rPr>
        <w:t>O</w:t>
      </w:r>
      <w:r w:rsidR="00EC075F" w:rsidRPr="00F167A6">
        <w:rPr>
          <w:lang w:val="en-US"/>
        </w:rPr>
        <w:t>f</w:t>
      </w:r>
      <w:proofErr w:type="gramEnd"/>
      <w:r w:rsidR="00EC075F" w:rsidRPr="00F167A6">
        <w:rPr>
          <w:lang w:val="en-US"/>
        </w:rPr>
        <w:t xml:space="preserve"> the </w:t>
      </w:r>
      <w:r w:rsidRPr="00F167A6">
        <w:rPr>
          <w:lang w:val="en-US"/>
        </w:rPr>
        <w:t>A</w:t>
      </w:r>
      <w:r w:rsidR="00EC075F" w:rsidRPr="00F167A6">
        <w:rPr>
          <w:lang w:val="en-US"/>
        </w:rPr>
        <w:t>rt</w:t>
      </w:r>
      <w:bookmarkEnd w:id="41"/>
    </w:p>
    <w:p w14:paraId="109653D9" w14:textId="210D82E5" w:rsidR="00FA4E1E" w:rsidRPr="00F167A6" w:rsidRDefault="00FA4E1E" w:rsidP="00A87218">
      <w:pPr>
        <w:rPr>
          <w:lang w:val="en-US"/>
        </w:rPr>
      </w:pPr>
      <w:r w:rsidRPr="00F167A6">
        <w:rPr>
          <w:lang w:val="en-US"/>
        </w:rPr>
        <w:t xml:space="preserve">This chapter includes the </w:t>
      </w:r>
      <w:proofErr w:type="gramStart"/>
      <w:r w:rsidRPr="00F167A6">
        <w:rPr>
          <w:lang w:val="en-US"/>
        </w:rPr>
        <w:t>state of the art</w:t>
      </w:r>
      <w:proofErr w:type="gramEnd"/>
      <w:r w:rsidRPr="00F167A6">
        <w:rPr>
          <w:lang w:val="en-US"/>
        </w:rPr>
        <w:t xml:space="preserve"> algorithms that are used nowadays in the Speech Recognition field.</w:t>
      </w:r>
    </w:p>
    <w:p w14:paraId="376BD0AF" w14:textId="1E63542D" w:rsidR="00FA4E1E" w:rsidRPr="00F167A6" w:rsidRDefault="00FA4E1E" w:rsidP="00A87218">
      <w:pPr>
        <w:rPr>
          <w:lang w:val="en-US"/>
        </w:rPr>
      </w:pPr>
      <w:commentRangeStart w:id="42"/>
      <w:r w:rsidRPr="00F167A6">
        <w:rPr>
          <w:lang w:val="en-US"/>
        </w:rPr>
        <w:t xml:space="preserve">Some of the algorithm that </w:t>
      </w:r>
      <w:r w:rsidR="00650D4A" w:rsidRPr="00F167A6">
        <w:rPr>
          <w:lang w:val="en-US"/>
        </w:rPr>
        <w:t>are</w:t>
      </w:r>
      <w:r w:rsidRPr="00F167A6">
        <w:rPr>
          <w:lang w:val="en-US"/>
        </w:rPr>
        <w:t xml:space="preserve"> discussed and explored</w:t>
      </w:r>
      <w:r w:rsidR="00650D4A" w:rsidRPr="00F167A6">
        <w:rPr>
          <w:lang w:val="en-US"/>
        </w:rPr>
        <w:t xml:space="preserve"> in this section</w:t>
      </w:r>
      <w:r w:rsidRPr="00F167A6">
        <w:rPr>
          <w:lang w:val="en-US"/>
        </w:rPr>
        <w:t xml:space="preserve"> are not related to the goal </w:t>
      </w:r>
      <w:r w:rsidR="00650D4A" w:rsidRPr="00F167A6">
        <w:rPr>
          <w:lang w:val="en-US"/>
        </w:rPr>
        <w:t>of</w:t>
      </w:r>
      <w:r w:rsidRPr="00F167A6">
        <w:rPr>
          <w:lang w:val="en-US"/>
        </w:rPr>
        <w:t xml:space="preserve"> the voice assistant in this project, rather an </w:t>
      </w:r>
      <w:proofErr w:type="gramStart"/>
      <w:r w:rsidRPr="00F167A6">
        <w:rPr>
          <w:lang w:val="en-US"/>
        </w:rPr>
        <w:t>interesting algorithms</w:t>
      </w:r>
      <w:proofErr w:type="gramEnd"/>
      <w:r w:rsidRPr="00F167A6">
        <w:rPr>
          <w:lang w:val="en-US"/>
        </w:rPr>
        <w:t xml:space="preserve"> that might be added in the </w:t>
      </w:r>
      <w:r w:rsidR="009777A8" w:rsidRPr="00F167A6">
        <w:rPr>
          <w:lang w:val="en-US"/>
        </w:rPr>
        <w:t>future</w:t>
      </w:r>
      <w:r w:rsidRPr="00F167A6">
        <w:rPr>
          <w:lang w:val="en-US"/>
        </w:rPr>
        <w:t xml:space="preserve"> to extend the algorithm used in the project and add extra value and functionality.</w:t>
      </w:r>
    </w:p>
    <w:p w14:paraId="49D17C5B" w14:textId="36ED7464" w:rsidR="003951EB" w:rsidRPr="00F167A6" w:rsidRDefault="00FA4E1E" w:rsidP="00A87218">
      <w:pPr>
        <w:rPr>
          <w:lang w:val="en-US"/>
        </w:rPr>
      </w:pPr>
      <w:r w:rsidRPr="00F167A6">
        <w:rPr>
          <w:lang w:val="en-US"/>
        </w:rPr>
        <w:t>One of the major</w:t>
      </w:r>
      <w:r w:rsidR="009777A8" w:rsidRPr="00F167A6">
        <w:rPr>
          <w:lang w:val="en-US"/>
        </w:rPr>
        <w:t xml:space="preserve"> researched</w:t>
      </w:r>
      <w:r w:rsidRPr="00F167A6">
        <w:rPr>
          <w:lang w:val="en-US"/>
        </w:rPr>
        <w:t xml:space="preserve"> algorithms was the Lips Movement speech recognition as it will provide the opportunity to implement the search event feature for instance via speech recognition, where the end-user must not say the words out loud when the situation is not suitable for that. </w:t>
      </w:r>
      <w:commentRangeEnd w:id="42"/>
      <w:r w:rsidR="00C978BA">
        <w:rPr>
          <w:rStyle w:val="CommentReference"/>
        </w:rPr>
        <w:commentReference w:id="42"/>
      </w:r>
    </w:p>
    <w:p w14:paraId="69A7438E" w14:textId="1AAAE5CB" w:rsidR="004278B9" w:rsidRPr="00F167A6" w:rsidRDefault="00650D4A" w:rsidP="00A87218">
      <w:pPr>
        <w:pStyle w:val="Heading3"/>
        <w:rPr>
          <w:lang w:val="en-US"/>
        </w:rPr>
      </w:pPr>
      <w:bookmarkStart w:id="43" w:name="_Toc14977781"/>
      <w:r w:rsidRPr="00F167A6">
        <w:rPr>
          <w:lang w:val="en-US"/>
        </w:rPr>
        <w:t>Automatic Speech Recognition</w:t>
      </w:r>
      <w:bookmarkEnd w:id="43"/>
    </w:p>
    <w:p w14:paraId="42698779" w14:textId="3243F2E8" w:rsidR="004278B9" w:rsidRPr="00F167A6" w:rsidRDefault="00BF6822" w:rsidP="00A87218">
      <w:pPr>
        <w:rPr>
          <w:lang w:val="en-US"/>
        </w:rPr>
      </w:pPr>
      <w:r w:rsidRPr="00F167A6">
        <w:rPr>
          <w:lang w:val="en-US"/>
        </w:rPr>
        <w:t xml:space="preserve">the idea of Automatic Speech Recognition </w:t>
      </w:r>
      <w:r w:rsidR="00650D4A" w:rsidRPr="00F167A6">
        <w:rPr>
          <w:b/>
          <w:bCs/>
          <w:lang w:val="en-US"/>
        </w:rPr>
        <w:t>(</w:t>
      </w:r>
      <w:r w:rsidRPr="00F167A6">
        <w:rPr>
          <w:b/>
          <w:bCs/>
          <w:lang w:val="en-US"/>
        </w:rPr>
        <w:t>ASR</w:t>
      </w:r>
      <w:r w:rsidR="00650D4A" w:rsidRPr="00F167A6">
        <w:rPr>
          <w:b/>
          <w:bCs/>
          <w:lang w:val="en-US"/>
        </w:rPr>
        <w:t>)</w:t>
      </w:r>
      <w:r w:rsidRPr="00F167A6">
        <w:rPr>
          <w:lang w:val="en-US"/>
        </w:rPr>
        <w:t xml:space="preserve"> </w:t>
      </w:r>
      <w:r w:rsidR="004278B9" w:rsidRPr="00F167A6">
        <w:rPr>
          <w:lang w:val="en-US"/>
        </w:rPr>
        <w:t xml:space="preserve">is to translate the input voice into a written text. And because of the recent development, such algorithm exists nowadays on the majority of smart phones via the </w:t>
      </w:r>
      <w:proofErr w:type="gramStart"/>
      <w:r w:rsidR="004278B9" w:rsidRPr="00F167A6">
        <w:rPr>
          <w:lang w:val="en-US"/>
        </w:rPr>
        <w:t>built in</w:t>
      </w:r>
      <w:proofErr w:type="gramEnd"/>
      <w:r w:rsidR="004278B9" w:rsidRPr="00F167A6">
        <w:rPr>
          <w:lang w:val="en-US"/>
        </w:rPr>
        <w:t xml:space="preserve"> voice assistant apps such as Google assistant for Android devices and Siri on iOS devices, not only that but on every single smart speaker that contains the voice recognition such as amazon Alexa.</w:t>
      </w:r>
    </w:p>
    <w:p w14:paraId="635D8905" w14:textId="73CA754F" w:rsidR="00DE3040" w:rsidRPr="00F167A6" w:rsidRDefault="00DE3040" w:rsidP="00A87218">
      <w:pPr>
        <w:rPr>
          <w:lang w:val="en-US"/>
        </w:rPr>
      </w:pPr>
      <w:r w:rsidRPr="00F167A6">
        <w:rPr>
          <w:lang w:val="en-US"/>
        </w:rPr>
        <w:t>Those ASR model</w:t>
      </w:r>
      <w:r w:rsidR="00400D60" w:rsidRPr="00F167A6">
        <w:rPr>
          <w:lang w:val="en-US"/>
        </w:rPr>
        <w:t>s</w:t>
      </w:r>
      <w:r w:rsidRPr="00F167A6">
        <w:rPr>
          <w:lang w:val="en-US"/>
        </w:rPr>
        <w:t xml:space="preserve"> ha</w:t>
      </w:r>
      <w:r w:rsidR="00400D60" w:rsidRPr="00F167A6">
        <w:rPr>
          <w:lang w:val="en-US"/>
        </w:rPr>
        <w:t>ve</w:t>
      </w:r>
      <w:r w:rsidRPr="00F167A6">
        <w:rPr>
          <w:lang w:val="en-US"/>
        </w:rPr>
        <w:t xml:space="preserve"> benefited greatly from the development of </w:t>
      </w:r>
      <w:commentRangeStart w:id="44"/>
      <w:r w:rsidRPr="00F167A6">
        <w:rPr>
          <w:lang w:val="en-US"/>
        </w:rPr>
        <w:t>deep neural networks</w:t>
      </w:r>
      <w:commentRangeEnd w:id="44"/>
      <w:r w:rsidR="00B735CC">
        <w:rPr>
          <w:rStyle w:val="CommentReference"/>
        </w:rPr>
        <w:commentReference w:id="44"/>
      </w:r>
      <w:r w:rsidRPr="00F167A6">
        <w:rPr>
          <w:lang w:val="en-US"/>
        </w:rPr>
        <w:t xml:space="preserve">, yet there is still a major challenge ahead, </w:t>
      </w:r>
      <w:commentRangeStart w:id="45"/>
      <w:r w:rsidRPr="00F167A6">
        <w:rPr>
          <w:lang w:val="en-US"/>
        </w:rPr>
        <w:t>such as dropping out a big part of the training data, and had therefor</w:t>
      </w:r>
      <w:r w:rsidR="009777A8" w:rsidRPr="00F167A6">
        <w:rPr>
          <w:lang w:val="en-US"/>
        </w:rPr>
        <w:t>e</w:t>
      </w:r>
      <w:r w:rsidRPr="00F167A6">
        <w:rPr>
          <w:lang w:val="en-US"/>
        </w:rPr>
        <w:t xml:space="preserve"> </w:t>
      </w:r>
      <w:r w:rsidR="00400D60" w:rsidRPr="00F167A6">
        <w:rPr>
          <w:lang w:val="en-US"/>
        </w:rPr>
        <w:t xml:space="preserve">a </w:t>
      </w:r>
      <w:r w:rsidRPr="00F167A6">
        <w:rPr>
          <w:lang w:val="en-US"/>
        </w:rPr>
        <w:t xml:space="preserve">hard time sometimes recognizing a word when the training data dropped out contains the set of parameters containing </w:t>
      </w:r>
      <w:r w:rsidR="00400D60" w:rsidRPr="00F167A6">
        <w:rPr>
          <w:lang w:val="en-US"/>
        </w:rPr>
        <w:t>this</w:t>
      </w:r>
      <w:r w:rsidRPr="00F167A6">
        <w:rPr>
          <w:lang w:val="en-US"/>
        </w:rPr>
        <w:t xml:space="preserve"> word.</w:t>
      </w:r>
      <w:commentRangeEnd w:id="45"/>
      <w:r w:rsidR="00B735CC">
        <w:rPr>
          <w:rStyle w:val="CommentReference"/>
        </w:rPr>
        <w:commentReference w:id="45"/>
      </w:r>
    </w:p>
    <w:p w14:paraId="19DAFF16" w14:textId="3144A54C" w:rsidR="00DE3040" w:rsidRPr="00F167A6" w:rsidRDefault="00DE3040" w:rsidP="00A87218">
      <w:pPr>
        <w:rPr>
          <w:lang w:val="en-US"/>
        </w:rPr>
      </w:pPr>
      <w:commentRangeStart w:id="46"/>
      <w:r w:rsidRPr="00F167A6">
        <w:rPr>
          <w:lang w:val="en-US"/>
        </w:rPr>
        <w:t xml:space="preserve">Data augmentation </w:t>
      </w:r>
      <w:commentRangeEnd w:id="46"/>
      <w:r w:rsidR="00B735CC">
        <w:rPr>
          <w:rStyle w:val="CommentReference"/>
        </w:rPr>
        <w:commentReference w:id="46"/>
      </w:r>
      <w:r w:rsidRPr="00F167A6">
        <w:rPr>
          <w:lang w:val="en-US"/>
        </w:rPr>
        <w:t xml:space="preserve">has helped a lot regarding this matter, the same way it helped before in the process of classifying images. The way it is used in the process of ASR is to extend the number of data used to train, not by adding more learning data </w:t>
      </w:r>
      <w:r w:rsidR="00400D60" w:rsidRPr="00F167A6">
        <w:rPr>
          <w:lang w:val="en-US"/>
        </w:rPr>
        <w:t>via</w:t>
      </w:r>
      <w:r w:rsidRPr="00F167A6">
        <w:rPr>
          <w:lang w:val="en-US"/>
        </w:rPr>
        <w:t xml:space="preserve"> adding new</w:t>
      </w:r>
      <w:r w:rsidR="00400D60" w:rsidRPr="00F167A6">
        <w:rPr>
          <w:lang w:val="en-US"/>
        </w:rPr>
        <w:t xml:space="preserve"> large sized</w:t>
      </w:r>
      <w:r w:rsidRPr="00F167A6">
        <w:rPr>
          <w:lang w:val="en-US"/>
        </w:rPr>
        <w:t xml:space="preserve"> files, but by manipulating the existing data to offer another version with different parameters</w:t>
      </w:r>
      <w:r w:rsidR="00D34FDD">
        <w:rPr>
          <w:lang w:val="en-US"/>
        </w:rPr>
        <w:t xml:space="preserve"> (see figure 2)</w:t>
      </w:r>
      <w:r w:rsidRPr="00F167A6">
        <w:rPr>
          <w:lang w:val="en-US"/>
        </w:rPr>
        <w:t xml:space="preserve">, for instance the voice can be used as is to provide </w:t>
      </w:r>
      <w:commentRangeStart w:id="47"/>
      <w:r w:rsidRPr="00F167A6">
        <w:rPr>
          <w:lang w:val="en-US"/>
        </w:rPr>
        <w:t>one learning data</w:t>
      </w:r>
      <w:commentRangeEnd w:id="47"/>
      <w:r w:rsidR="00B735CC">
        <w:rPr>
          <w:rStyle w:val="CommentReference"/>
        </w:rPr>
        <w:commentReference w:id="47"/>
      </w:r>
      <w:r w:rsidRPr="00F167A6">
        <w:rPr>
          <w:lang w:val="en-US"/>
        </w:rPr>
        <w:t>, then speeding up or lower</w:t>
      </w:r>
      <w:r w:rsidR="00400D60" w:rsidRPr="00F167A6">
        <w:rPr>
          <w:lang w:val="en-US"/>
        </w:rPr>
        <w:t>ing</w:t>
      </w:r>
      <w:r w:rsidRPr="00F167A6">
        <w:rPr>
          <w:lang w:val="en-US"/>
        </w:rPr>
        <w:t xml:space="preserve"> it down to provide two different versions of the same </w:t>
      </w:r>
      <w:r w:rsidR="00400D60" w:rsidRPr="00F167A6">
        <w:rPr>
          <w:lang w:val="en-US"/>
        </w:rPr>
        <w:t xml:space="preserve">original </w:t>
      </w:r>
      <w:r w:rsidRPr="00F167A6">
        <w:rPr>
          <w:lang w:val="en-US"/>
        </w:rPr>
        <w:t>data used.</w:t>
      </w:r>
      <w:r w:rsidR="00126683" w:rsidRPr="00F167A6">
        <w:rPr>
          <w:lang w:val="en-US"/>
        </w:rPr>
        <w:t xml:space="preserve"> </w:t>
      </w:r>
      <w:r w:rsidR="00126683" w:rsidRPr="00F167A6">
        <w:rPr>
          <w:lang w:val="en-US"/>
        </w:rPr>
        <w:fldChar w:fldCharType="begin"/>
      </w:r>
      <w:r w:rsidR="00023B51" w:rsidRPr="00F167A6">
        <w:rPr>
          <w:lang w:val="en-US"/>
        </w:rPr>
        <w:instrText xml:space="preserve"> ADDIN ZOTERO_ITEM CSL_CITATION {"citationID":"CDRURXPS","properties":{"formattedCitation":"[2]","plainCitation":"[2]","noteIndex":0},"citationItems":[{"id":4,"uris":["http://zotero.org/users/5742355/items/9RWR2X9F"],"uri":["http://zotero.org/users/5742355/items/9RWR2X9F"],"itemData":{"id":4,"type":"post-weblog","title":"SpecAugment: A New Data Augmentation Method for Automatic Speech Recognition","container-title":"Google AI Blog","abstract":"Posted by Daniel S. Park, AI Resident and William Chan, Research Scientist     Automatic Speech Recognition (ASR), the process of taking an ...","URL":"http://ai.googleblog.com/2019/04/specaugment-new-data-augmentation.html","title-short":"SpecAugment","language":"en","accessed":{"date-parts":[["2019",5,16]]}}}],"schema":"https://github.com/citation-style-language/schema/raw/master/csl-citation.json"} </w:instrText>
      </w:r>
      <w:r w:rsidR="00126683" w:rsidRPr="00F167A6">
        <w:rPr>
          <w:lang w:val="en-US"/>
        </w:rPr>
        <w:fldChar w:fldCharType="separate"/>
      </w:r>
      <w:r w:rsidR="00023B51" w:rsidRPr="00F167A6">
        <w:rPr>
          <w:noProof/>
          <w:lang w:val="en-US"/>
        </w:rPr>
        <w:t>[2]</w:t>
      </w:r>
      <w:r w:rsidR="00126683" w:rsidRPr="00F167A6">
        <w:rPr>
          <w:lang w:val="en-US"/>
        </w:rPr>
        <w:fldChar w:fldCharType="end"/>
      </w:r>
    </w:p>
    <w:p w14:paraId="4FE4852F" w14:textId="5D5F3957" w:rsidR="00E60527" w:rsidRPr="00B735CC" w:rsidRDefault="00E60527" w:rsidP="00A87218">
      <w:pPr>
        <w:rPr>
          <w:strike/>
          <w:lang w:val="en-US"/>
          <w:rPrChange w:id="48" w:author="Kalunder Madlaina" w:date="2019-07-26T16:48:00Z">
            <w:rPr>
              <w:lang w:val="en-US"/>
            </w:rPr>
          </w:rPrChange>
        </w:rPr>
      </w:pPr>
      <w:commentRangeStart w:id="49"/>
      <w:r w:rsidRPr="00B735CC">
        <w:rPr>
          <w:strike/>
          <w:lang w:val="en-US"/>
          <w:rPrChange w:id="50" w:author="Kalunder Madlaina" w:date="2019-07-26T16:48:00Z">
            <w:rPr>
              <w:lang w:val="en-US"/>
            </w:rPr>
          </w:rPrChange>
        </w:rPr>
        <w:lastRenderedPageBreak/>
        <w:t>This trick may be applied the same way it is applied in the image processing and classifying, by not manipulating the image itself, or the voice in our case, but manipulating its corresponding spectrogram to create a different version of the same uploaded file that will require no more extra space. The results were surprisingly good, and effective.</w:t>
      </w:r>
      <w:commentRangeEnd w:id="49"/>
      <w:r w:rsidR="00B735CC">
        <w:rPr>
          <w:rStyle w:val="CommentReference"/>
        </w:rPr>
        <w:commentReference w:id="49"/>
      </w:r>
    </w:p>
    <w:p w14:paraId="2927A449" w14:textId="77777777" w:rsidR="00A87218" w:rsidRPr="00F167A6" w:rsidRDefault="00A87218" w:rsidP="00A87218">
      <w:pPr>
        <w:rPr>
          <w:lang w:val="en-US"/>
        </w:rPr>
      </w:pPr>
    </w:p>
    <w:p w14:paraId="62DE41AF" w14:textId="77777777" w:rsidR="00E60527" w:rsidRPr="00F167A6" w:rsidRDefault="00E60527" w:rsidP="00E60527">
      <w:pPr>
        <w:keepNext/>
        <w:rPr>
          <w:lang w:val="en-US"/>
        </w:rPr>
      </w:pPr>
      <w:r w:rsidRPr="00F167A6">
        <w:rPr>
          <w:noProof/>
          <w:lang w:val="en-US"/>
        </w:rPr>
        <w:drawing>
          <wp:inline distT="0" distB="0" distL="0" distR="0" wp14:anchorId="0672E025" wp14:editId="37B37FDD">
            <wp:extent cx="5760720" cy="1664970"/>
            <wp:effectExtent l="0" t="0" r="508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1664970"/>
                    </a:xfrm>
                    <a:prstGeom prst="rect">
                      <a:avLst/>
                    </a:prstGeom>
                  </pic:spPr>
                </pic:pic>
              </a:graphicData>
            </a:graphic>
          </wp:inline>
        </w:drawing>
      </w:r>
    </w:p>
    <w:p w14:paraId="537F3861" w14:textId="659BABD1" w:rsidR="003679A7" w:rsidRPr="00F167A6" w:rsidRDefault="00E60527" w:rsidP="00A87218">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2</w:t>
      </w:r>
      <w:r w:rsidRPr="00F167A6">
        <w:rPr>
          <w:sz w:val="20"/>
          <w:szCs w:val="20"/>
          <w:lang w:val="en-US"/>
        </w:rPr>
        <w:fldChar w:fldCharType="end"/>
      </w:r>
      <w:r w:rsidRPr="00F167A6">
        <w:rPr>
          <w:sz w:val="20"/>
          <w:szCs w:val="20"/>
          <w:lang w:val="en-US"/>
        </w:rPr>
        <w:t xml:space="preserve"> training data with two other versions created from </w:t>
      </w:r>
      <w:r w:rsidR="00D34FDD">
        <w:rPr>
          <w:sz w:val="20"/>
          <w:szCs w:val="20"/>
          <w:lang w:val="en-US"/>
        </w:rPr>
        <w:t>original</w:t>
      </w:r>
      <w:r w:rsidR="00400D60" w:rsidRPr="00F167A6">
        <w:rPr>
          <w:sz w:val="20"/>
          <w:szCs w:val="20"/>
          <w:lang w:val="en-US"/>
        </w:rPr>
        <w:t xml:space="preserve">  (</w:t>
      </w:r>
      <w:hyperlink r:id="rId15" w:history="1">
        <w:r w:rsidR="003679A7" w:rsidRPr="00F167A6">
          <w:rPr>
            <w:sz w:val="20"/>
            <w:szCs w:val="20"/>
            <w:lang w:val="en-US"/>
          </w:rPr>
          <w:t>https://ai.googleblog.com/2019/04/specaugment-new-data-augmentation.html</w:t>
        </w:r>
      </w:hyperlink>
      <w:r w:rsidR="00400D60" w:rsidRPr="00F167A6">
        <w:rPr>
          <w:sz w:val="20"/>
          <w:szCs w:val="20"/>
          <w:lang w:val="en-US"/>
        </w:rPr>
        <w:t>)</w:t>
      </w:r>
    </w:p>
    <w:p w14:paraId="4CC94049" w14:textId="0F4E565F" w:rsidR="003679A7" w:rsidRPr="00F167A6" w:rsidRDefault="003679A7" w:rsidP="001114B8">
      <w:pPr>
        <w:pStyle w:val="Heading3"/>
        <w:numPr>
          <w:ilvl w:val="2"/>
          <w:numId w:val="7"/>
        </w:numPr>
        <w:ind w:left="709"/>
        <w:rPr>
          <w:lang w:val="en-US"/>
        </w:rPr>
      </w:pPr>
      <w:bookmarkStart w:id="51" w:name="_Toc14977782"/>
      <w:r w:rsidRPr="00F167A6">
        <w:rPr>
          <w:lang w:val="en-US"/>
        </w:rPr>
        <w:t>Multilingual Speech Recognition</w:t>
      </w:r>
      <w:bookmarkEnd w:id="51"/>
    </w:p>
    <w:p w14:paraId="1A938ADD" w14:textId="6F01C977" w:rsidR="003679A7" w:rsidRPr="00F167A6" w:rsidRDefault="003679A7" w:rsidP="00A87218">
      <w:pPr>
        <w:rPr>
          <w:lang w:val="en-US"/>
        </w:rPr>
      </w:pPr>
      <w:r w:rsidRPr="00F167A6">
        <w:rPr>
          <w:lang w:val="en-US"/>
        </w:rPr>
        <w:t xml:space="preserve">This model provides the possibility to combine multiple languages </w:t>
      </w:r>
      <w:r w:rsidRPr="00DF5E8D">
        <w:rPr>
          <w:strike/>
          <w:lang w:val="en-US"/>
          <w:rPrChange w:id="52" w:author="Kalunder Madlaina" w:date="2019-07-26T17:00:00Z">
            <w:rPr>
              <w:lang w:val="en-US"/>
            </w:rPr>
          </w:rPrChange>
        </w:rPr>
        <w:t>under the same model</w:t>
      </w:r>
      <w:r w:rsidRPr="00F167A6">
        <w:rPr>
          <w:lang w:val="en-US"/>
        </w:rPr>
        <w:t xml:space="preserve">, </w:t>
      </w:r>
      <w:r w:rsidRPr="00DF5E8D">
        <w:rPr>
          <w:strike/>
          <w:lang w:val="en-US"/>
          <w:rPrChange w:id="53" w:author="Kalunder Madlaina" w:date="2019-07-26T17:00:00Z">
            <w:rPr>
              <w:lang w:val="en-US"/>
            </w:rPr>
          </w:rPrChange>
        </w:rPr>
        <w:t xml:space="preserve">so that at the end the </w:t>
      </w:r>
      <w:ins w:id="54" w:author="Kalunder Madlaina" w:date="2019-07-26T17:00:00Z">
        <w:r w:rsidR="00DF5E8D">
          <w:rPr>
            <w:lang w:val="en-US"/>
          </w:rPr>
          <w:t xml:space="preserve"> this </w:t>
        </w:r>
      </w:ins>
      <w:ins w:id="55" w:author="Kalunder Madlaina" w:date="2019-07-26T17:01:00Z">
        <w:r w:rsidR="00DF5E8D">
          <w:rPr>
            <w:lang w:val="en-US"/>
          </w:rPr>
          <w:t xml:space="preserve">results in the </w:t>
        </w:r>
      </w:ins>
      <w:r w:rsidRPr="00F167A6">
        <w:rPr>
          <w:lang w:val="en-US"/>
        </w:rPr>
        <w:t xml:space="preserve">algorithm </w:t>
      </w:r>
      <w:del w:id="56" w:author="Kalunder Madlaina" w:date="2019-07-26T17:01:00Z">
        <w:r w:rsidRPr="00F167A6" w:rsidDel="00DF5E8D">
          <w:rPr>
            <w:lang w:val="en-US"/>
          </w:rPr>
          <w:delText xml:space="preserve">may </w:delText>
        </w:r>
      </w:del>
      <w:ins w:id="57" w:author="Kalunder Madlaina" w:date="2019-07-26T17:01:00Z">
        <w:r w:rsidR="00DF5E8D">
          <w:rPr>
            <w:lang w:val="en-US"/>
          </w:rPr>
          <w:t>being able to</w:t>
        </w:r>
        <w:r w:rsidR="00DF5E8D" w:rsidRPr="00F167A6">
          <w:rPr>
            <w:lang w:val="en-US"/>
          </w:rPr>
          <w:t xml:space="preserve"> </w:t>
        </w:r>
      </w:ins>
      <w:del w:id="58" w:author="Kalunder Madlaina" w:date="2019-07-26T17:01:00Z">
        <w:r w:rsidRPr="00F167A6" w:rsidDel="00DF5E8D">
          <w:rPr>
            <w:lang w:val="en-US"/>
          </w:rPr>
          <w:delText xml:space="preserve">decide </w:delText>
        </w:r>
      </w:del>
      <w:ins w:id="59" w:author="Kalunder Madlaina" w:date="2019-07-26T17:01:00Z">
        <w:r w:rsidR="00DF5E8D">
          <w:rPr>
            <w:lang w:val="en-US"/>
          </w:rPr>
          <w:t>classify</w:t>
        </w:r>
        <w:r w:rsidR="00DF5E8D" w:rsidRPr="00F167A6">
          <w:rPr>
            <w:lang w:val="en-US"/>
          </w:rPr>
          <w:t xml:space="preserve"> </w:t>
        </w:r>
      </w:ins>
      <w:r w:rsidRPr="00F167A6">
        <w:rPr>
          <w:lang w:val="en-US"/>
        </w:rPr>
        <w:t>t</w:t>
      </w:r>
      <w:ins w:id="60" w:author="Kalunder Madlaina" w:date="2019-07-26T17:01:00Z">
        <w:r w:rsidR="00DF5E8D">
          <w:rPr>
            <w:lang w:val="en-US"/>
          </w:rPr>
          <w:t>he</w:t>
        </w:r>
      </w:ins>
      <w:del w:id="61" w:author="Kalunder Madlaina" w:date="2019-07-26T17:01:00Z">
        <w:r w:rsidRPr="00F167A6" w:rsidDel="00DF5E8D">
          <w:rPr>
            <w:lang w:val="en-US"/>
          </w:rPr>
          <w:delText>o which</w:delText>
        </w:r>
      </w:del>
      <w:r w:rsidRPr="00F167A6">
        <w:rPr>
          <w:lang w:val="en-US"/>
        </w:rPr>
        <w:t xml:space="preserve"> language</w:t>
      </w:r>
      <w:ins w:id="62" w:author="Kalunder Madlaina" w:date="2019-07-26T17:01:00Z">
        <w:r w:rsidR="00DF5E8D">
          <w:rPr>
            <w:lang w:val="en-US"/>
          </w:rPr>
          <w:t xml:space="preserve"> </w:t>
        </w:r>
      </w:ins>
      <w:del w:id="63" w:author="Kalunder Madlaina" w:date="2019-07-26T17:01:00Z">
        <w:r w:rsidRPr="00F167A6" w:rsidDel="00DF5E8D">
          <w:rPr>
            <w:lang w:val="en-US"/>
          </w:rPr>
          <w:delText xml:space="preserve"> </w:delText>
        </w:r>
      </w:del>
      <w:ins w:id="64" w:author="Kalunder Madlaina" w:date="2019-07-26T17:01:00Z">
        <w:r w:rsidR="00DF5E8D">
          <w:rPr>
            <w:lang w:val="en-US"/>
          </w:rPr>
          <w:t>of a sentence</w:t>
        </w:r>
      </w:ins>
      <w:del w:id="65" w:author="Kalunder Madlaina" w:date="2019-07-26T17:01:00Z">
        <w:r w:rsidRPr="00F167A6" w:rsidDel="00DF5E8D">
          <w:rPr>
            <w:lang w:val="en-US"/>
          </w:rPr>
          <w:delText>does this sentence belong</w:delText>
        </w:r>
      </w:del>
      <w:r w:rsidRPr="00F167A6">
        <w:rPr>
          <w:lang w:val="en-US"/>
        </w:rPr>
        <w:t>.</w:t>
      </w:r>
    </w:p>
    <w:p w14:paraId="07A57BFE" w14:textId="79ED7821" w:rsidR="003679A7" w:rsidRPr="00F167A6" w:rsidRDefault="003679A7" w:rsidP="00A87218">
      <w:pPr>
        <w:rPr>
          <w:lang w:val="en-US"/>
        </w:rPr>
      </w:pPr>
      <w:r w:rsidRPr="00F167A6">
        <w:rPr>
          <w:lang w:val="en-US"/>
        </w:rPr>
        <w:t xml:space="preserve">The algorithm idea is not new, rather it is an improvement over an already existed model (Listen-Attend-Spell </w:t>
      </w:r>
      <w:proofErr w:type="gramStart"/>
      <w:r w:rsidRPr="00F167A6">
        <w:rPr>
          <w:lang w:val="en-US"/>
        </w:rPr>
        <w:t>attention based</w:t>
      </w:r>
      <w:proofErr w:type="gramEnd"/>
      <w:r w:rsidRPr="00F167A6">
        <w:rPr>
          <w:lang w:val="en-US"/>
        </w:rPr>
        <w:t xml:space="preserve"> sequence-to-sequence ASR by William Chan) so that it can be adapted to help the purpose of differentiating the languages.</w:t>
      </w:r>
    </w:p>
    <w:p w14:paraId="757FF5FB" w14:textId="26267177" w:rsidR="003679A7" w:rsidRPr="00F167A6" w:rsidRDefault="003679A7" w:rsidP="00A87218">
      <w:pPr>
        <w:rPr>
          <w:lang w:val="en-US"/>
        </w:rPr>
      </w:pPr>
      <w:r w:rsidRPr="00F167A6">
        <w:rPr>
          <w:lang w:val="en-US"/>
        </w:rPr>
        <w:t>The idea of this algorithm is to include a set of languages, per say L1 … Ln in a set L, and also include their corresponding characters in a set for each C1 … Cn, also the language specific training data set which consists of (X1,Y1) for the first language till (</w:t>
      </w:r>
      <w:proofErr w:type="spellStart"/>
      <w:r w:rsidRPr="00F167A6">
        <w:rPr>
          <w:lang w:val="en-US"/>
        </w:rPr>
        <w:t>Xn,Yn</w:t>
      </w:r>
      <w:proofErr w:type="spellEnd"/>
      <w:r w:rsidRPr="00F167A6">
        <w:rPr>
          <w:lang w:val="en-US"/>
        </w:rPr>
        <w:t>) for the language Ln.</w:t>
      </w:r>
    </w:p>
    <w:p w14:paraId="048C890F" w14:textId="2BDBB63A" w:rsidR="003679A7" w:rsidRPr="00F167A6" w:rsidRDefault="003679A7" w:rsidP="00A87218">
      <w:pPr>
        <w:rPr>
          <w:lang w:val="en-US"/>
        </w:rPr>
      </w:pPr>
      <w:r w:rsidRPr="00F167A6">
        <w:rPr>
          <w:lang w:val="en-US"/>
        </w:rPr>
        <w:t>A big set is constructed, that contains all the training data sets, and another set (C) which contains all the characters. Afterwards the big training data set is used to train the model, with no indication given which language does this training data set belongs to.</w:t>
      </w:r>
    </w:p>
    <w:p w14:paraId="1E72C38B" w14:textId="0423E248" w:rsidR="003679A7" w:rsidRPr="00F167A6" w:rsidRDefault="003679A7" w:rsidP="003679A7">
      <w:pPr>
        <w:rPr>
          <w:lang w:val="en-US"/>
        </w:rPr>
      </w:pPr>
      <w:r w:rsidRPr="00F167A6">
        <w:rPr>
          <w:lang w:val="en-US"/>
        </w:rPr>
        <w:t xml:space="preserve">This test has been done over 9 Indian languages, which have a rare percentage of intersection of words and characters, so a small number of words may be used in more than one language, in this case the word X for instance will have most of the times only one language which it belongs to as the number of intersection is very limited, so the total number of words recognized will help to identify the language used according to the number of similarities of the </w:t>
      </w:r>
      <w:r w:rsidRPr="00F167A6">
        <w:rPr>
          <w:lang w:val="en-US"/>
        </w:rPr>
        <w:lastRenderedPageBreak/>
        <w:t xml:space="preserve">recognized words and each language set (the set with the highest number of matches wins). </w:t>
      </w:r>
      <w:r w:rsidRPr="00F167A6">
        <w:rPr>
          <w:lang w:val="en-US"/>
        </w:rPr>
        <w:fldChar w:fldCharType="begin"/>
      </w:r>
      <w:r w:rsidR="00AC52B1" w:rsidRPr="00F167A6">
        <w:rPr>
          <w:lang w:val="en-US"/>
        </w:rPr>
        <w:instrText xml:space="preserve"> ADDIN ZOTERO_ITEM CSL_CITATION {"citationID":"wd7XtRgP","properties":{"formattedCitation":"[3]","plainCitation":"[3]","noteIndex":0},"citationItems":[{"id":16,"uris":["http://zotero.org/users/5742355/items/C4GEPLNL"],"uri":["http://zotero.org/users/5742355/items/C4GEPLNL"],"itemData":{"id":16,"type":"article-journal","title":"Multilingual Speech Recognition With A Single End-To-End Model","container-title":"arXiv:1711.01694 [cs, eess]","source":"arXiv.org","abstract":"Training a conventional automatic speech recognition (ASR) system to support multiple languages is challenging because the sub-word unit, lexicon and word inventories are typically language specific. In contrast, sequence-to-sequence models are well suited for multilingual ASR because they encapsulate an acoustic, pronunciation and language model jointly in a single network. In this work we present a single sequence-to-sequence ASR model trained on 9 different Indian languages, which have very little overlap in their scripts. Specifically, we take a union of language-specific grapheme sets and train a grapheme-based sequence-to-sequence model jointly on data from all languages. We find that this model, which is not explicitly given any information about language identity, improves recognition performance by 21% relative compared to analogous sequence-to-sequence models trained on each language individually. By modifying the model to accept a language identifier as an additional input feature, we further improve performance by an additional 7% relative and eliminate confusion between different languages.","URL":"http://arxiv.org/abs/1711.01694","note":"arXiv: 1711.01694","author":[{"family":"Toshniwal","given":"Shubham"},{"family":"Sainath","given":"Tara N."},{"family":"Weiss","given":"Ron J."},{"family":"Li","given":"Bo"},{"family":"Moreno","given":"Pedro"},{"family":"Weinstein","given":"Eugene"},{"family":"Rao","given":"Kanishka"}],"issued":{"date-parts":[["2017",11,5]]},"accessed":{"date-parts":[["2019",7,9]]}}}],"schema":"https://github.com/citation-style-language/schema/raw/master/csl-citation.json"} </w:instrText>
      </w:r>
      <w:r w:rsidRPr="00F167A6">
        <w:rPr>
          <w:lang w:val="en-US"/>
        </w:rPr>
        <w:fldChar w:fldCharType="separate"/>
      </w:r>
      <w:r w:rsidR="00AC52B1" w:rsidRPr="00F167A6">
        <w:rPr>
          <w:noProof/>
          <w:lang w:val="en-US"/>
        </w:rPr>
        <w:t>[3]</w:t>
      </w:r>
      <w:r w:rsidRPr="00F167A6">
        <w:rPr>
          <w:lang w:val="en-US"/>
        </w:rPr>
        <w:fldChar w:fldCharType="end"/>
      </w:r>
    </w:p>
    <w:p w14:paraId="33C45CBA" w14:textId="77777777" w:rsidR="003679A7" w:rsidRPr="00F167A6" w:rsidRDefault="003679A7" w:rsidP="003679A7">
      <w:pPr>
        <w:rPr>
          <w:lang w:val="en-US"/>
        </w:rPr>
      </w:pPr>
    </w:p>
    <w:p w14:paraId="658B6F5C" w14:textId="34E12701" w:rsidR="00E60527" w:rsidRPr="00F167A6" w:rsidRDefault="003679A7" w:rsidP="00A87218">
      <w:pPr>
        <w:rPr>
          <w:lang w:val="en-US"/>
        </w:rPr>
      </w:pPr>
      <w:commentRangeStart w:id="66"/>
      <w:r w:rsidRPr="00F167A6">
        <w:rPr>
          <w:lang w:val="en-US"/>
        </w:rPr>
        <w:t xml:space="preserve">So at the end when the model finishes recognizing the words, a probability </w:t>
      </w:r>
      <w:del w:id="67" w:author="Kalunder Madlaina" w:date="2019-07-26T17:02:00Z">
        <w:r w:rsidRPr="00F167A6" w:rsidDel="00DF5E8D">
          <w:rPr>
            <w:lang w:val="en-US"/>
          </w:rPr>
          <w:delText>must be</w:delText>
        </w:r>
      </w:del>
      <w:ins w:id="68" w:author="Kalunder Madlaina" w:date="2019-07-26T17:02:00Z">
        <w:r w:rsidR="00DF5E8D">
          <w:rPr>
            <w:lang w:val="en-US"/>
          </w:rPr>
          <w:t>is</w:t>
        </w:r>
      </w:ins>
      <w:r w:rsidRPr="00F167A6">
        <w:rPr>
          <w:lang w:val="en-US"/>
        </w:rPr>
        <w:t xml:space="preserve"> calculated to determine to which language does this sentence belong, based on how many words came from each language separately, thus the language with the highest probability will most likely be the one which the sentence belongs to. </w:t>
      </w:r>
      <w:commentRangeEnd w:id="66"/>
      <w:r w:rsidR="00DF5E8D">
        <w:rPr>
          <w:rStyle w:val="CommentReference"/>
        </w:rPr>
        <w:commentReference w:id="66"/>
      </w:r>
      <w:r w:rsidRPr="00F167A6">
        <w:rPr>
          <w:lang w:val="en-US"/>
        </w:rPr>
        <w:fldChar w:fldCharType="begin"/>
      </w:r>
      <w:r w:rsidR="00AC52B1" w:rsidRPr="00F167A6">
        <w:rPr>
          <w:lang w:val="en-US"/>
        </w:rPr>
        <w:instrText xml:space="preserve"> ADDIN ZOTERO_ITEM CSL_CITATION {"citationID":"42xL9VbR","properties":{"formattedCitation":"[3]","plainCitation":"[3]","noteIndex":0},"citationItems":[{"id":16,"uris":["http://zotero.org/users/5742355/items/C4GEPLNL"],"uri":["http://zotero.org/users/5742355/items/C4GEPLNL"],"itemData":{"id":16,"type":"article-journal","title":"Multilingual Speech Recognition With A Single End-To-End Model","container-title":"arXiv:1711.01694 [cs, eess]","source":"arXiv.org","abstract":"Training a conventional automatic speech recognition (ASR) system to support multiple languages is challenging because the sub-word unit, lexicon and word inventories are typically language specific. In contrast, sequence-to-sequence models are well suited for multilingual ASR because they encapsulate an acoustic, pronunciation and language model jointly in a single network. In this work we present a single sequence-to-sequence ASR model trained on 9 different Indian languages, which have very little overlap in their scripts. Specifically, we take a union of language-specific grapheme sets and train a grapheme-based sequence-to-sequence model jointly on data from all languages. We find that this model, which is not explicitly given any information about language identity, improves recognition performance by 21% relative compared to analogous sequence-to-sequence models trained on each language individually. By modifying the model to accept a language identifier as an additional input feature, we further improve performance by an additional 7% relative and eliminate confusion between different languages.","URL":"http://arxiv.org/abs/1711.01694","note":"arXiv: 1711.01694","author":[{"family":"Toshniwal","given":"Shubham"},{"family":"Sainath","given":"Tara N."},{"family":"Weiss","given":"Ron J."},{"family":"Li","given":"Bo"},{"family":"Moreno","given":"Pedro"},{"family":"Weinstein","given":"Eugene"},{"family":"Rao","given":"Kanishka"}],"issued":{"date-parts":[["2017",11,5]]},"accessed":{"date-parts":[["2019",7,9]]}}}],"schema":"https://github.com/citation-style-language/schema/raw/master/csl-citation.json"} </w:instrText>
      </w:r>
      <w:r w:rsidRPr="00F167A6">
        <w:rPr>
          <w:lang w:val="en-US"/>
        </w:rPr>
        <w:fldChar w:fldCharType="separate"/>
      </w:r>
      <w:r w:rsidR="00AC52B1" w:rsidRPr="00F167A6">
        <w:rPr>
          <w:noProof/>
          <w:lang w:val="en-US"/>
        </w:rPr>
        <w:t>[3]</w:t>
      </w:r>
      <w:r w:rsidRPr="00F167A6">
        <w:rPr>
          <w:lang w:val="en-US"/>
        </w:rPr>
        <w:fldChar w:fldCharType="end"/>
      </w:r>
    </w:p>
    <w:p w14:paraId="7D6F9210" w14:textId="0B016F36" w:rsidR="00E60527" w:rsidRPr="00F167A6" w:rsidRDefault="00E60527" w:rsidP="001114B8">
      <w:pPr>
        <w:pStyle w:val="Heading3"/>
        <w:numPr>
          <w:ilvl w:val="2"/>
          <w:numId w:val="7"/>
        </w:numPr>
        <w:ind w:left="709"/>
        <w:rPr>
          <w:lang w:val="en-US"/>
        </w:rPr>
      </w:pPr>
      <w:bookmarkStart w:id="69" w:name="_Toc14977783"/>
      <w:commentRangeStart w:id="70"/>
      <w:r w:rsidRPr="00F167A6">
        <w:rPr>
          <w:lang w:val="en-US"/>
        </w:rPr>
        <w:t>Visual</w:t>
      </w:r>
      <w:commentRangeEnd w:id="70"/>
      <w:r w:rsidR="00DF5E8D">
        <w:rPr>
          <w:rStyle w:val="CommentReference"/>
          <w:b w:val="0"/>
          <w:i w:val="0"/>
          <w:kern w:val="0"/>
          <w:lang w:eastAsia="en-US"/>
        </w:rPr>
        <w:commentReference w:id="70"/>
      </w:r>
      <w:r w:rsidRPr="00F167A6">
        <w:rPr>
          <w:lang w:val="en-US"/>
        </w:rPr>
        <w:t xml:space="preserve">-only recognition </w:t>
      </w:r>
      <w:r w:rsidR="00D40963" w:rsidRPr="00F167A6">
        <w:rPr>
          <w:lang w:val="en-US"/>
        </w:rPr>
        <w:t>of normal, whispered and silent speech</w:t>
      </w:r>
      <w:bookmarkEnd w:id="69"/>
    </w:p>
    <w:p w14:paraId="2354A25F" w14:textId="0DDF3784" w:rsidR="00D40963" w:rsidRPr="00F167A6" w:rsidRDefault="00D40963" w:rsidP="00A87218">
      <w:pPr>
        <w:rPr>
          <w:lang w:val="en-US"/>
        </w:rPr>
      </w:pPr>
      <w:r w:rsidRPr="00F167A6">
        <w:rPr>
          <w:lang w:val="en-US"/>
        </w:rPr>
        <w:t xml:space="preserve">Another </w:t>
      </w:r>
      <w:proofErr w:type="gramStart"/>
      <w:r w:rsidRPr="00F167A6">
        <w:rPr>
          <w:lang w:val="en-US"/>
        </w:rPr>
        <w:t>state of the art</w:t>
      </w:r>
      <w:proofErr w:type="gramEnd"/>
      <w:r w:rsidRPr="00F167A6">
        <w:rPr>
          <w:lang w:val="en-US"/>
        </w:rPr>
        <w:t xml:space="preserve"> </w:t>
      </w:r>
      <w:commentRangeStart w:id="71"/>
      <w:r w:rsidRPr="00F167A6">
        <w:rPr>
          <w:lang w:val="en-US"/>
        </w:rPr>
        <w:t xml:space="preserve">algorithm </w:t>
      </w:r>
      <w:commentRangeEnd w:id="71"/>
      <w:r w:rsidR="00DF5E8D">
        <w:rPr>
          <w:rStyle w:val="CommentReference"/>
        </w:rPr>
        <w:commentReference w:id="71"/>
      </w:r>
      <w:r w:rsidRPr="00F167A6">
        <w:rPr>
          <w:lang w:val="en-US"/>
        </w:rPr>
        <w:t xml:space="preserve">that might be helpful to use in the noisy or in contradiction the loud places is the visual speech recognition. </w:t>
      </w:r>
    </w:p>
    <w:p w14:paraId="1DA200B6" w14:textId="555BE0A0" w:rsidR="00AF6BED" w:rsidRPr="00F167A6" w:rsidRDefault="00D40963" w:rsidP="00A87218">
      <w:pPr>
        <w:rPr>
          <w:lang w:val="en-US"/>
        </w:rPr>
      </w:pPr>
      <w:r w:rsidRPr="00F167A6">
        <w:rPr>
          <w:lang w:val="en-US"/>
        </w:rPr>
        <w:t xml:space="preserve">The </w:t>
      </w:r>
      <w:r w:rsidR="005952C7" w:rsidRPr="00F167A6">
        <w:rPr>
          <w:lang w:val="en-US"/>
        </w:rPr>
        <w:t>i</w:t>
      </w:r>
      <w:r w:rsidRPr="00F167A6">
        <w:rPr>
          <w:lang w:val="en-US"/>
        </w:rPr>
        <w:t xml:space="preserve">dea </w:t>
      </w:r>
      <w:r w:rsidR="00AF6BED" w:rsidRPr="00F167A6">
        <w:rPr>
          <w:lang w:val="en-US"/>
        </w:rPr>
        <w:t>behind the visual speech recognition is to not use the voice to recognize the words but rather to use the lip movement.</w:t>
      </w:r>
    </w:p>
    <w:p w14:paraId="2FBC27F3" w14:textId="3DEAB64A" w:rsidR="00AF6BED" w:rsidRDefault="005952C7" w:rsidP="00A87218">
      <w:pPr>
        <w:rPr>
          <w:lang w:val="en-US"/>
        </w:rPr>
      </w:pPr>
      <w:r w:rsidRPr="00F167A6">
        <w:rPr>
          <w:lang w:val="en-US"/>
        </w:rPr>
        <w:t>This</w:t>
      </w:r>
      <w:r w:rsidR="00AF6BED" w:rsidRPr="00F167A6">
        <w:rPr>
          <w:lang w:val="en-US"/>
        </w:rPr>
        <w:t xml:space="preserve"> model will not use the microphone or audio files to get its learning data but it will use the video instead to detect the lips movement </w:t>
      </w:r>
      <w:r w:rsidR="00D34FDD">
        <w:rPr>
          <w:lang w:val="en-US"/>
        </w:rPr>
        <w:t xml:space="preserve">(see figure 3) </w:t>
      </w:r>
      <w:r w:rsidR="00AF6BED" w:rsidRPr="00F167A6">
        <w:rPr>
          <w:lang w:val="en-US"/>
        </w:rPr>
        <w:t>and link it to the desired word, but as the header indicates, this model is not only about silent speech, but also whispering and talking out loud as well as talking normal.</w:t>
      </w:r>
    </w:p>
    <w:p w14:paraId="2F2A6C01" w14:textId="77777777" w:rsidR="001C6BC6" w:rsidRPr="00F167A6" w:rsidRDefault="001C6BC6" w:rsidP="001C6BC6">
      <w:pPr>
        <w:keepNext/>
        <w:jc w:val="center"/>
        <w:rPr>
          <w:lang w:val="en-US"/>
        </w:rPr>
      </w:pPr>
      <w:r w:rsidRPr="00F167A6">
        <w:rPr>
          <w:noProof/>
          <w:lang w:val="en-US"/>
        </w:rPr>
        <w:drawing>
          <wp:inline distT="0" distB="0" distL="0" distR="0" wp14:anchorId="46661BC7" wp14:editId="56446900">
            <wp:extent cx="2705824" cy="1597660"/>
            <wp:effectExtent l="0" t="0" r="0" b="2540"/>
            <wp:docPr id="15" name="Picture 15" descr="A group of people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5824" cy="1597660"/>
                    </a:xfrm>
                    <a:prstGeom prst="rect">
                      <a:avLst/>
                    </a:prstGeom>
                  </pic:spPr>
                </pic:pic>
              </a:graphicData>
            </a:graphic>
          </wp:inline>
        </w:drawing>
      </w:r>
    </w:p>
    <w:p w14:paraId="70600846" w14:textId="65C675E8" w:rsidR="001C6BC6" w:rsidRPr="001C6BC6" w:rsidRDefault="001C6BC6" w:rsidP="001C6BC6">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3</w:t>
      </w:r>
      <w:r w:rsidRPr="00F167A6">
        <w:rPr>
          <w:sz w:val="20"/>
          <w:szCs w:val="20"/>
          <w:lang w:val="en-US"/>
        </w:rPr>
        <w:fldChar w:fldCharType="end"/>
      </w:r>
      <w:r w:rsidRPr="00F167A6">
        <w:rPr>
          <w:sz w:val="20"/>
          <w:szCs w:val="20"/>
          <w:lang w:val="en-US"/>
        </w:rPr>
        <w:t xml:space="preserve"> capturing the lips movement (Source: https://ibug.doc.ic.ac.uk/media/uploads/documents/normalwhispersilentdb.pdf)</w:t>
      </w:r>
    </w:p>
    <w:p w14:paraId="43D1B051" w14:textId="77777777" w:rsidR="00A646CF" w:rsidRPr="00F167A6" w:rsidRDefault="00A646CF" w:rsidP="00A646CF">
      <w:pPr>
        <w:rPr>
          <w:moveTo w:id="72" w:author="Kalunder Madlaina" w:date="2019-07-26T17:07:00Z"/>
          <w:lang w:val="en-US"/>
        </w:rPr>
      </w:pPr>
      <w:moveToRangeStart w:id="73" w:author="Kalunder Madlaina" w:date="2019-07-26T17:07:00Z" w:name="move15053245"/>
      <w:moveTo w:id="74" w:author="Kalunder Madlaina" w:date="2019-07-26T17:07:00Z">
        <w:r w:rsidRPr="00F167A6">
          <w:rPr>
            <w:lang w:val="en-US"/>
          </w:rPr>
          <w:t>The biggest challenge to implement this model was that the lip movement changes according to the context in which it is said, for instance the word “success” would have four different lips movement models, depending on whether it has been said silently, whispered, normal speech or said out loud. There is still a big chance that a word might be confused with another one in a different context if the mode is not set correctly while testing, or if the training data of a single context were not provided.</w:t>
        </w:r>
      </w:moveTo>
    </w:p>
    <w:moveToRangeEnd w:id="73"/>
    <w:p w14:paraId="2937FF06" w14:textId="212EFA7D" w:rsidR="00D636D0" w:rsidRPr="00F167A6" w:rsidRDefault="00D636D0" w:rsidP="00A87218">
      <w:pPr>
        <w:rPr>
          <w:lang w:val="en-US"/>
        </w:rPr>
      </w:pPr>
      <w:del w:id="75" w:author="Kalunder Madlaina" w:date="2019-07-26T17:07:00Z">
        <w:r w:rsidRPr="00F167A6" w:rsidDel="00A646CF">
          <w:rPr>
            <w:lang w:val="en-US"/>
          </w:rPr>
          <w:delText xml:space="preserve">This </w:delText>
        </w:r>
      </w:del>
      <w:ins w:id="76" w:author="Kalunder Madlaina" w:date="2019-07-26T17:07:00Z">
        <w:r w:rsidR="00A646CF">
          <w:rPr>
            <w:lang w:val="en-US"/>
          </w:rPr>
          <w:t>This is why the</w:t>
        </w:r>
        <w:r w:rsidR="00A646CF" w:rsidRPr="00F167A6">
          <w:rPr>
            <w:lang w:val="en-US"/>
          </w:rPr>
          <w:t xml:space="preserve"> </w:t>
        </w:r>
      </w:ins>
      <w:r w:rsidRPr="00F167A6">
        <w:rPr>
          <w:lang w:val="en-US"/>
        </w:rPr>
        <w:t xml:space="preserve">algorithm requires that </w:t>
      </w:r>
      <w:ins w:id="77" w:author="Kalunder Madlaina" w:date="2019-07-26T17:07:00Z">
        <w:r w:rsidR="00A646CF">
          <w:rPr>
            <w:lang w:val="en-US"/>
          </w:rPr>
          <w:t xml:space="preserve">data sets for </w:t>
        </w:r>
      </w:ins>
      <w:del w:id="78" w:author="Kalunder Madlaina" w:date="2019-07-26T17:07:00Z">
        <w:r w:rsidRPr="00F167A6" w:rsidDel="00A646CF">
          <w:rPr>
            <w:lang w:val="en-US"/>
          </w:rPr>
          <w:delText xml:space="preserve">the </w:delText>
        </w:r>
      </w:del>
      <w:r w:rsidRPr="00F167A6">
        <w:rPr>
          <w:lang w:val="en-US"/>
        </w:rPr>
        <w:t xml:space="preserve">4 different models </w:t>
      </w:r>
      <w:r w:rsidR="005952C7" w:rsidRPr="00F167A6">
        <w:rPr>
          <w:lang w:val="en-US"/>
        </w:rPr>
        <w:t>(normal, loud, whisper and silent speak)</w:t>
      </w:r>
      <w:r w:rsidRPr="00F167A6">
        <w:rPr>
          <w:lang w:val="en-US"/>
        </w:rPr>
        <w:t xml:space="preserve"> </w:t>
      </w:r>
      <w:del w:id="79" w:author="Kalunder Madlaina" w:date="2019-07-26T17:07:00Z">
        <w:r w:rsidRPr="00F167A6" w:rsidDel="00A646CF">
          <w:rPr>
            <w:lang w:val="en-US"/>
          </w:rPr>
          <w:delText>should be included</w:delText>
        </w:r>
      </w:del>
      <w:ins w:id="80" w:author="Kalunder Madlaina" w:date="2019-07-26T17:07:00Z">
        <w:r w:rsidR="00A646CF">
          <w:rPr>
            <w:lang w:val="en-US"/>
          </w:rPr>
          <w:t>are trained</w:t>
        </w:r>
      </w:ins>
      <w:r w:rsidRPr="00F167A6">
        <w:rPr>
          <w:lang w:val="en-US"/>
        </w:rPr>
        <w:t xml:space="preserve"> in the same algorithm</w:t>
      </w:r>
      <w:del w:id="81" w:author="Kalunder Madlaina" w:date="2019-07-26T17:07:00Z">
        <w:r w:rsidRPr="00F167A6" w:rsidDel="00A646CF">
          <w:rPr>
            <w:lang w:val="en-US"/>
          </w:rPr>
          <w:delText>, and therefore the AI should learn each word 4 times</w:delText>
        </w:r>
      </w:del>
      <w:r w:rsidRPr="00F167A6">
        <w:rPr>
          <w:lang w:val="en-US"/>
        </w:rPr>
        <w:t xml:space="preserve">. The question raised is whether or not could </w:t>
      </w:r>
      <w:r w:rsidRPr="00F167A6">
        <w:rPr>
          <w:lang w:val="en-US"/>
        </w:rPr>
        <w:lastRenderedPageBreak/>
        <w:t>the AI return the correct interpretation of the movement when the mode</w:t>
      </w:r>
      <w:r w:rsidR="005952C7" w:rsidRPr="00F167A6">
        <w:rPr>
          <w:lang w:val="en-US"/>
        </w:rPr>
        <w:t>l</w:t>
      </w:r>
      <w:r w:rsidRPr="00F167A6">
        <w:rPr>
          <w:lang w:val="en-US"/>
        </w:rPr>
        <w:t>(context) is not specified while testing.</w:t>
      </w:r>
    </w:p>
    <w:p w14:paraId="63F69BAC" w14:textId="22A8E123" w:rsidR="00D636D0" w:rsidRPr="00F167A6" w:rsidDel="00A646CF" w:rsidRDefault="00AF6BED" w:rsidP="00A87218">
      <w:pPr>
        <w:rPr>
          <w:moveFrom w:id="82" w:author="Kalunder Madlaina" w:date="2019-07-26T17:07:00Z"/>
          <w:lang w:val="en-US"/>
        </w:rPr>
      </w:pPr>
      <w:moveFromRangeStart w:id="83" w:author="Kalunder Madlaina" w:date="2019-07-26T17:07:00Z" w:name="move15053245"/>
      <w:moveFrom w:id="84" w:author="Kalunder Madlaina" w:date="2019-07-26T17:07:00Z">
        <w:r w:rsidRPr="00F167A6" w:rsidDel="00A646CF">
          <w:rPr>
            <w:lang w:val="en-US"/>
          </w:rPr>
          <w:t xml:space="preserve">The biggest challenge to implement this model was that </w:t>
        </w:r>
        <w:r w:rsidR="00D636D0" w:rsidRPr="00F167A6" w:rsidDel="00A646CF">
          <w:rPr>
            <w:lang w:val="en-US"/>
          </w:rPr>
          <w:t>the lip movement changes according to the context in which it is said, for instance the word “success” would have four different lips movement model</w:t>
        </w:r>
        <w:r w:rsidR="005952C7" w:rsidRPr="00F167A6" w:rsidDel="00A646CF">
          <w:rPr>
            <w:lang w:val="en-US"/>
          </w:rPr>
          <w:t>s</w:t>
        </w:r>
        <w:r w:rsidR="00D636D0" w:rsidRPr="00F167A6" w:rsidDel="00A646CF">
          <w:rPr>
            <w:lang w:val="en-US"/>
          </w:rPr>
          <w:t>, depend</w:t>
        </w:r>
        <w:r w:rsidR="005952C7" w:rsidRPr="00F167A6" w:rsidDel="00A646CF">
          <w:rPr>
            <w:lang w:val="en-US"/>
          </w:rPr>
          <w:t>ing</w:t>
        </w:r>
        <w:r w:rsidR="00D636D0" w:rsidRPr="00F167A6" w:rsidDel="00A646CF">
          <w:rPr>
            <w:lang w:val="en-US"/>
          </w:rPr>
          <w:t xml:space="preserve"> on whether it has been said silently, whispered, normal speech or said out loud.</w:t>
        </w:r>
        <w:r w:rsidR="003951EB" w:rsidRPr="00F167A6" w:rsidDel="00A646CF">
          <w:rPr>
            <w:lang w:val="en-US"/>
          </w:rPr>
          <w:t xml:space="preserve"> There is still a big chance that a word might be confused with another one in a different context if the mode is not set correctly while testing, or if the training data of a single context were not provided.</w:t>
        </w:r>
      </w:moveFrom>
    </w:p>
    <w:moveFromRangeEnd w:id="83"/>
    <w:p w14:paraId="49B04163" w14:textId="13EA3F69" w:rsidR="003951EB" w:rsidRPr="00F167A6" w:rsidRDefault="00D636D0" w:rsidP="00447C6E">
      <w:pPr>
        <w:rPr>
          <w:lang w:val="en-US"/>
        </w:rPr>
      </w:pPr>
      <w:r w:rsidRPr="00F167A6">
        <w:rPr>
          <w:lang w:val="en-US"/>
        </w:rPr>
        <w:t>Th</w:t>
      </w:r>
      <w:r w:rsidR="003951EB" w:rsidRPr="00F167A6">
        <w:rPr>
          <w:lang w:val="en-US"/>
        </w:rPr>
        <w:t>e results out of testing this algorithm showed a big success and state of the art results when the context has been set and the training data has been provided while testing. On the other hand the performance dropped by a big margin when the mode</w:t>
      </w:r>
      <w:r w:rsidR="005952C7" w:rsidRPr="00F167A6">
        <w:rPr>
          <w:lang w:val="en-US"/>
        </w:rPr>
        <w:t>l</w:t>
      </w:r>
      <w:r w:rsidR="003951EB" w:rsidRPr="00F167A6">
        <w:rPr>
          <w:lang w:val="en-US"/>
        </w:rPr>
        <w:t xml:space="preserve">(context) has not been set, or when the training data of the </w:t>
      </w:r>
      <w:r w:rsidR="005952C7" w:rsidRPr="00F167A6">
        <w:rPr>
          <w:lang w:val="en-US"/>
        </w:rPr>
        <w:t>used model was</w:t>
      </w:r>
      <w:r w:rsidR="003951EB" w:rsidRPr="00F167A6">
        <w:rPr>
          <w:lang w:val="en-US"/>
        </w:rPr>
        <w:t xml:space="preserve"> not provided but another </w:t>
      </w:r>
      <w:r w:rsidR="005952C7" w:rsidRPr="00F167A6">
        <w:rPr>
          <w:lang w:val="en-US"/>
        </w:rPr>
        <w:t>model</w:t>
      </w:r>
      <w:r w:rsidR="003951EB" w:rsidRPr="00F167A6">
        <w:rPr>
          <w:lang w:val="en-US"/>
        </w:rPr>
        <w:t xml:space="preserve"> training data.</w:t>
      </w:r>
      <w:r w:rsidR="00126683" w:rsidRPr="00F167A6">
        <w:rPr>
          <w:lang w:val="en-US"/>
        </w:rPr>
        <w:t xml:space="preserve"> </w:t>
      </w:r>
      <w:r w:rsidR="00126683" w:rsidRPr="00F167A6">
        <w:rPr>
          <w:lang w:val="en-US"/>
        </w:rPr>
        <w:fldChar w:fldCharType="begin"/>
      </w:r>
      <w:r w:rsidR="00AC52B1" w:rsidRPr="00F167A6">
        <w:rPr>
          <w:lang w:val="en-US"/>
        </w:rPr>
        <w:instrText xml:space="preserve"> ADDIN ZOTERO_ITEM CSL_CITATION {"citationID":"UI2zFmag","properties":{"formattedCitation":"[4]","plainCitation":"[4]","noteIndex":0},"citationItems":[{"id":13,"uris":["http://zotero.org/users/5742355/items/FTEIS2QF"],"uri":["http://zotero.org/users/5742355/items/FTEIS2QF"],"itemData":{"id":13,"type":"article-journal","title":"Visual-Only Recognition of Normal, Whispered and Silent Speech","container-title":"arXiv:1802.06399 [cs]","source":"arXiv.org","abstract":"Silent speech interfaces have been recently proposed as a way to enable communication when the acoustic signal is not available. This introduces the need to build visual speech recognition systems for silent and whispered speech. However, almost all the recently proposed systems have been trained on vocalised data only. This is in contrast with evidence in the literature which suggests that lip movements change depending on the speech mode. In this work, we introduce a new audiovisual database which is publicly available and contains normal, whispered and silent speech. To the best of our knowledge, this is the first study which investigates the differences between the three speech modes using the visual modality only. We show that an absolute decrease in classification rate of up to 3.7% is observed when training and testing on normal and whispered, respectively, and vice versa. An even higher decrease of up to 8.5% is reported when the models are tested on silent speech. This reveals that there are indeed visual differences between the 3 speech modes and the common assumption that vocalized training data can be used directly to train a silent speech recognition system may not be true.","URL":"http://arxiv.org/abs/1802.06399","note":"arXiv: 1802.06399","author":[{"family":"Petridis","given":"Stavros"},{"family":"Shen","given":"Jie"},{"family":"Cetin","given":"Doruk"},{"family":"Pantic","given":"Maja"}],"issued":{"date-parts":[["2018",2,18]]},"accessed":{"date-parts":[["2019",7,9]]}}}],"schema":"https://github.com/citation-style-language/schema/raw/master/csl-citation.json"} </w:instrText>
      </w:r>
      <w:r w:rsidR="00126683" w:rsidRPr="00F167A6">
        <w:rPr>
          <w:lang w:val="en-US"/>
        </w:rPr>
        <w:fldChar w:fldCharType="separate"/>
      </w:r>
      <w:r w:rsidR="00AC52B1" w:rsidRPr="00F167A6">
        <w:rPr>
          <w:noProof/>
          <w:lang w:val="en-US"/>
        </w:rPr>
        <w:t>[4]</w:t>
      </w:r>
      <w:r w:rsidR="00126683" w:rsidRPr="00F167A6">
        <w:rPr>
          <w:lang w:val="en-US"/>
        </w:rPr>
        <w:fldChar w:fldCharType="end"/>
      </w:r>
    </w:p>
    <w:p w14:paraId="7CFBEC28" w14:textId="77777777" w:rsidR="001C6BC6" w:rsidRDefault="001C6BC6">
      <w:pPr>
        <w:tabs>
          <w:tab w:val="clear" w:pos="851"/>
        </w:tabs>
        <w:spacing w:after="0" w:line="240" w:lineRule="auto"/>
        <w:jc w:val="left"/>
        <w:rPr>
          <w:b/>
          <w:kern w:val="28"/>
          <w:sz w:val="26"/>
          <w:szCs w:val="20"/>
          <w:lang w:val="en-US" w:eastAsia="de-DE"/>
        </w:rPr>
      </w:pPr>
      <w:r>
        <w:rPr>
          <w:lang w:val="en-US"/>
        </w:rPr>
        <w:br w:type="page"/>
      </w:r>
    </w:p>
    <w:p w14:paraId="5F22F09E" w14:textId="7C986231" w:rsidR="00EC075F" w:rsidRPr="00F167A6" w:rsidRDefault="00CF5DB7" w:rsidP="001114B8">
      <w:pPr>
        <w:pStyle w:val="Heading2"/>
        <w:numPr>
          <w:ilvl w:val="1"/>
          <w:numId w:val="7"/>
        </w:numPr>
        <w:ind w:left="851" w:hanging="776"/>
        <w:rPr>
          <w:lang w:val="en-US"/>
        </w:rPr>
      </w:pPr>
      <w:bookmarkStart w:id="85" w:name="_Toc14977784"/>
      <w:commentRangeStart w:id="86"/>
      <w:r w:rsidRPr="00F167A6">
        <w:rPr>
          <w:lang w:val="en-US"/>
        </w:rPr>
        <w:lastRenderedPageBreak/>
        <w:t>M</w:t>
      </w:r>
      <w:r w:rsidR="00EC075F" w:rsidRPr="00F167A6">
        <w:rPr>
          <w:lang w:val="en-US"/>
        </w:rPr>
        <w:t>ethodologies</w:t>
      </w:r>
      <w:r w:rsidR="002D4DB8" w:rsidRPr="00F167A6">
        <w:rPr>
          <w:lang w:val="en-US"/>
        </w:rPr>
        <w:t xml:space="preserve"> of Voice Extraction/Recognition</w:t>
      </w:r>
      <w:bookmarkEnd w:id="85"/>
      <w:commentRangeEnd w:id="86"/>
      <w:r w:rsidR="00A646CF">
        <w:rPr>
          <w:rStyle w:val="CommentReference"/>
          <w:b w:val="0"/>
          <w:kern w:val="0"/>
          <w:lang w:eastAsia="en-US"/>
        </w:rPr>
        <w:commentReference w:id="86"/>
      </w:r>
    </w:p>
    <w:p w14:paraId="10472814" w14:textId="257E38ED" w:rsidR="005B1CE0" w:rsidRPr="00F167A6" w:rsidRDefault="003236A1" w:rsidP="00A87218">
      <w:pPr>
        <w:rPr>
          <w:lang w:val="en-US"/>
        </w:rPr>
      </w:pPr>
      <w:r w:rsidRPr="00F167A6">
        <w:rPr>
          <w:lang w:val="en-US"/>
        </w:rPr>
        <w:t xml:space="preserve">The voice recognition is considered to be another input alternative rather than the textual classical way of entering input to the machine via keyboard. </w:t>
      </w:r>
      <w:commentRangeStart w:id="87"/>
      <w:r w:rsidRPr="00F167A6">
        <w:rPr>
          <w:lang w:val="en-US"/>
        </w:rPr>
        <w:t>In this sub-chapter the various types of voice detection and recognition shall be introduced.</w:t>
      </w:r>
      <w:commentRangeEnd w:id="87"/>
      <w:r w:rsidR="00337F57">
        <w:rPr>
          <w:rStyle w:val="CommentReference"/>
        </w:rPr>
        <w:commentReference w:id="87"/>
      </w:r>
    </w:p>
    <w:p w14:paraId="3E74EB10" w14:textId="04F87535" w:rsidR="005B1CE0" w:rsidRPr="00F167A6" w:rsidRDefault="005B1CE0" w:rsidP="00157071">
      <w:pPr>
        <w:rPr>
          <w:lang w:val="en-US"/>
        </w:rPr>
      </w:pPr>
      <w:r w:rsidRPr="00F167A6">
        <w:rPr>
          <w:lang w:val="en-US"/>
        </w:rPr>
        <w:t xml:space="preserve">All different types of voice recognition </w:t>
      </w:r>
      <w:proofErr w:type="gramStart"/>
      <w:r w:rsidRPr="00F167A6">
        <w:rPr>
          <w:lang w:val="en-US"/>
        </w:rPr>
        <w:t>requires</w:t>
      </w:r>
      <w:proofErr w:type="gramEnd"/>
      <w:r w:rsidRPr="00F167A6">
        <w:rPr>
          <w:lang w:val="en-US"/>
        </w:rPr>
        <w:t xml:space="preserve"> two </w:t>
      </w:r>
      <w:r w:rsidR="00070528" w:rsidRPr="00F167A6">
        <w:rPr>
          <w:lang w:val="en-US"/>
        </w:rPr>
        <w:t>modes in order for it to work appropriately, which are:</w:t>
      </w:r>
    </w:p>
    <w:p w14:paraId="4AB515C5" w14:textId="21764204" w:rsidR="00070528" w:rsidRPr="00F167A6" w:rsidRDefault="00070528" w:rsidP="00D34FDD">
      <w:pPr>
        <w:pStyle w:val="Heading4"/>
        <w:numPr>
          <w:ilvl w:val="0"/>
          <w:numId w:val="0"/>
        </w:numPr>
        <w:ind w:left="864" w:hanging="864"/>
        <w:rPr>
          <w:lang w:val="en-US"/>
        </w:rPr>
      </w:pPr>
      <w:r w:rsidRPr="00F167A6">
        <w:rPr>
          <w:lang w:val="en-US"/>
        </w:rPr>
        <w:t>Training mode</w:t>
      </w:r>
    </w:p>
    <w:p w14:paraId="50CF541E" w14:textId="2D1B41C6" w:rsidR="00070528" w:rsidRPr="00F167A6" w:rsidRDefault="00070528" w:rsidP="00070528">
      <w:pPr>
        <w:pStyle w:val="Footer"/>
        <w:rPr>
          <w:szCs w:val="22"/>
          <w:lang w:val="en-US"/>
        </w:rPr>
      </w:pPr>
      <w:r w:rsidRPr="00F167A6">
        <w:rPr>
          <w:szCs w:val="22"/>
          <w:lang w:val="en-US"/>
        </w:rPr>
        <w:t xml:space="preserve">In training </w:t>
      </w:r>
      <w:proofErr w:type="gramStart"/>
      <w:r w:rsidRPr="00F167A6">
        <w:rPr>
          <w:szCs w:val="22"/>
          <w:lang w:val="en-US"/>
        </w:rPr>
        <w:t>mode</w:t>
      </w:r>
      <w:proofErr w:type="gramEnd"/>
      <w:r w:rsidRPr="00F167A6">
        <w:rPr>
          <w:szCs w:val="22"/>
          <w:lang w:val="en-US"/>
        </w:rPr>
        <w:t xml:space="preserve"> a huge amount of samples must be collected – the more the better – in order to train the system no matter if it was Speaker dependent or independent.</w:t>
      </w:r>
    </w:p>
    <w:p w14:paraId="09B714FC" w14:textId="6A1254FE" w:rsidR="00070528" w:rsidRPr="00F167A6" w:rsidRDefault="00070528" w:rsidP="00070528">
      <w:pPr>
        <w:pStyle w:val="Footer"/>
        <w:rPr>
          <w:szCs w:val="22"/>
          <w:lang w:val="en-US"/>
        </w:rPr>
      </w:pPr>
      <w:r w:rsidRPr="00F167A6">
        <w:rPr>
          <w:szCs w:val="22"/>
          <w:lang w:val="en-US"/>
        </w:rPr>
        <w:t>The samples must be words or even sentences captured by a microphone which is the input device in this case.</w:t>
      </w:r>
    </w:p>
    <w:p w14:paraId="5C538005" w14:textId="5AECAD22" w:rsidR="00070528" w:rsidRPr="00F167A6" w:rsidRDefault="00070528" w:rsidP="00D34FDD">
      <w:pPr>
        <w:pStyle w:val="Heading4"/>
        <w:numPr>
          <w:ilvl w:val="0"/>
          <w:numId w:val="0"/>
        </w:numPr>
        <w:ind w:left="864" w:hanging="864"/>
        <w:rPr>
          <w:lang w:val="en-US"/>
        </w:rPr>
      </w:pPr>
      <w:r w:rsidRPr="00F167A6">
        <w:rPr>
          <w:lang w:val="en-US"/>
        </w:rPr>
        <w:t>Testing mode</w:t>
      </w:r>
    </w:p>
    <w:p w14:paraId="30520A1F" w14:textId="544C4F25" w:rsidR="00070528" w:rsidRPr="00F167A6" w:rsidRDefault="00070528" w:rsidP="00070528">
      <w:pPr>
        <w:pStyle w:val="Footer"/>
        <w:rPr>
          <w:szCs w:val="22"/>
          <w:lang w:val="en-US"/>
        </w:rPr>
      </w:pPr>
      <w:r w:rsidRPr="00F167A6">
        <w:rPr>
          <w:szCs w:val="22"/>
          <w:lang w:val="en-US"/>
        </w:rPr>
        <w:t>Acoustic/audible characteristics must be analyzed out of the input sample, and then the important features shall be extracted out of it.</w:t>
      </w:r>
    </w:p>
    <w:p w14:paraId="34033CE0" w14:textId="77777777" w:rsidR="00070528" w:rsidRPr="00F167A6" w:rsidRDefault="00070528" w:rsidP="00070528">
      <w:pPr>
        <w:pStyle w:val="Footer"/>
        <w:rPr>
          <w:szCs w:val="22"/>
          <w:lang w:val="en-US"/>
        </w:rPr>
      </w:pPr>
      <w:r w:rsidRPr="00F167A6">
        <w:rPr>
          <w:szCs w:val="22"/>
          <w:lang w:val="en-US"/>
        </w:rPr>
        <w:t>The feature vectors are then used to generate an input pattern which will be saved in a form of a matrix, then the unknown pattern when entered must be compared with all the input values in the matrix, and the best match found should be considered to be the correct interpretation and perform the action that it leads to.</w:t>
      </w:r>
    </w:p>
    <w:p w14:paraId="3F9B2DB0" w14:textId="582D1EC7" w:rsidR="00070528" w:rsidRPr="00F167A6" w:rsidRDefault="00070528" w:rsidP="00070528">
      <w:pPr>
        <w:rPr>
          <w:lang w:val="en-US"/>
        </w:rPr>
      </w:pPr>
    </w:p>
    <w:p w14:paraId="093A7465" w14:textId="77777777" w:rsidR="00A83A1F" w:rsidRPr="00F167A6" w:rsidRDefault="00A83A1F">
      <w:pPr>
        <w:tabs>
          <w:tab w:val="clear" w:pos="851"/>
        </w:tabs>
        <w:spacing w:after="0" w:line="240" w:lineRule="auto"/>
        <w:jc w:val="left"/>
        <w:rPr>
          <w:b/>
          <w:i/>
          <w:kern w:val="28"/>
          <w:szCs w:val="20"/>
          <w:lang w:val="en-US" w:eastAsia="de-DE"/>
        </w:rPr>
      </w:pPr>
      <w:r w:rsidRPr="00F167A6">
        <w:rPr>
          <w:lang w:val="en-US"/>
        </w:rPr>
        <w:br w:type="page"/>
      </w:r>
    </w:p>
    <w:p w14:paraId="56029A8F" w14:textId="3C72552D" w:rsidR="00093831" w:rsidRPr="00F167A6" w:rsidRDefault="00093831" w:rsidP="001114B8">
      <w:pPr>
        <w:pStyle w:val="Heading3"/>
        <w:numPr>
          <w:ilvl w:val="2"/>
          <w:numId w:val="7"/>
        </w:numPr>
        <w:ind w:left="709"/>
        <w:rPr>
          <w:lang w:val="en-US"/>
        </w:rPr>
      </w:pPr>
      <w:bookmarkStart w:id="88" w:name="_Toc14977785"/>
      <w:commentRangeStart w:id="89"/>
      <w:r w:rsidRPr="00F167A6">
        <w:rPr>
          <w:lang w:val="en-US"/>
        </w:rPr>
        <w:lastRenderedPageBreak/>
        <w:t>Feature extraction</w:t>
      </w:r>
      <w:bookmarkEnd w:id="88"/>
      <w:commentRangeEnd w:id="89"/>
      <w:r w:rsidR="00337F57">
        <w:rPr>
          <w:rStyle w:val="CommentReference"/>
          <w:b w:val="0"/>
          <w:i w:val="0"/>
          <w:kern w:val="0"/>
          <w:lang w:eastAsia="en-US"/>
        </w:rPr>
        <w:commentReference w:id="89"/>
      </w:r>
    </w:p>
    <w:p w14:paraId="180A8BAF" w14:textId="09B496A8" w:rsidR="00A83A1F" w:rsidRPr="00F167A6" w:rsidRDefault="00070528" w:rsidP="00A83A1F">
      <w:pPr>
        <w:rPr>
          <w:lang w:val="en-US"/>
        </w:rPr>
      </w:pPr>
      <w:del w:id="90" w:author="Kalunder Madlaina" w:date="2019-07-26T17:12:00Z">
        <w:r w:rsidRPr="00F167A6" w:rsidDel="00337F57">
          <w:rPr>
            <w:lang w:val="en-US"/>
          </w:rPr>
          <w:delText xml:space="preserve">So after this small introduction, </w:delText>
        </w:r>
        <w:r w:rsidR="005B78B6" w:rsidRPr="00F167A6" w:rsidDel="00337F57">
          <w:rPr>
            <w:lang w:val="en-US"/>
          </w:rPr>
          <w:delText>here are</w:delText>
        </w:r>
        <w:r w:rsidRPr="00F167A6" w:rsidDel="00337F57">
          <w:rPr>
            <w:lang w:val="en-US"/>
          </w:rPr>
          <w:delText xml:space="preserve"> </w:delText>
        </w:r>
      </w:del>
      <w:ins w:id="91" w:author="Kalunder Madlaina" w:date="2019-07-26T17:12:00Z">
        <w:r w:rsidR="00337F57">
          <w:rPr>
            <w:lang w:val="en-US"/>
          </w:rPr>
          <w:t xml:space="preserve">In this section </w:t>
        </w:r>
      </w:ins>
      <w:r w:rsidRPr="00F167A6">
        <w:rPr>
          <w:lang w:val="en-US"/>
        </w:rPr>
        <w:t>the different type</w:t>
      </w:r>
      <w:r w:rsidR="005B78B6" w:rsidRPr="00F167A6">
        <w:rPr>
          <w:lang w:val="en-US"/>
        </w:rPr>
        <w:t>s</w:t>
      </w:r>
      <w:r w:rsidRPr="00F167A6">
        <w:rPr>
          <w:lang w:val="en-US"/>
        </w:rPr>
        <w:t xml:space="preserve"> of feature extraction techniques</w:t>
      </w:r>
      <w:r w:rsidR="008915B2" w:rsidRPr="00F167A6">
        <w:rPr>
          <w:lang w:val="en-US"/>
        </w:rPr>
        <w:t xml:space="preserve"> </w:t>
      </w:r>
      <w:ins w:id="92" w:author="Kalunder Madlaina" w:date="2019-07-26T17:12:00Z">
        <w:r w:rsidR="00337F57">
          <w:rPr>
            <w:lang w:val="en-US"/>
          </w:rPr>
          <w:t xml:space="preserve">are covered, </w:t>
        </w:r>
      </w:ins>
      <w:r w:rsidR="008915B2" w:rsidRPr="00F167A6">
        <w:rPr>
          <w:lang w:val="en-US"/>
        </w:rPr>
        <w:t>w</w:t>
      </w:r>
      <w:r w:rsidR="005B78B6" w:rsidRPr="00F167A6">
        <w:rPr>
          <w:lang w:val="en-US"/>
        </w:rPr>
        <w:t>h</w:t>
      </w:r>
      <w:r w:rsidR="008915B2" w:rsidRPr="00F167A6">
        <w:rPr>
          <w:lang w:val="en-US"/>
        </w:rPr>
        <w:t>i</w:t>
      </w:r>
      <w:r w:rsidR="005B78B6" w:rsidRPr="00F167A6">
        <w:rPr>
          <w:lang w:val="en-US"/>
        </w:rPr>
        <w:t>c</w:t>
      </w:r>
      <w:r w:rsidR="008915B2" w:rsidRPr="00F167A6">
        <w:rPr>
          <w:lang w:val="en-US"/>
        </w:rPr>
        <w:t>h will be used afterwards to train the system</w:t>
      </w:r>
      <w:r w:rsidRPr="00F167A6">
        <w:rPr>
          <w:lang w:val="en-US"/>
        </w:rPr>
        <w:t>.</w:t>
      </w:r>
      <w:r w:rsidR="005B78B6" w:rsidRPr="00F167A6">
        <w:rPr>
          <w:lang w:val="en-US"/>
        </w:rPr>
        <w:t xml:space="preserve"> </w:t>
      </w:r>
      <w:r w:rsidR="00044C0D" w:rsidRPr="00F167A6">
        <w:rPr>
          <w:lang w:val="en-US"/>
        </w:rPr>
        <w:t>Feature extraction is done by changing the speech waveform to a form of parametric representation at a relatively lesser data rate for subsequent processing and analysis</w:t>
      </w:r>
      <w:r w:rsidR="00126683" w:rsidRPr="00F167A6">
        <w:rPr>
          <w:lang w:val="en-US"/>
        </w:rPr>
        <w:t xml:space="preserve"> </w:t>
      </w:r>
      <w:r w:rsidR="00126683" w:rsidRPr="00F167A6">
        <w:rPr>
          <w:lang w:val="en-US"/>
        </w:rPr>
        <w:fldChar w:fldCharType="begin"/>
      </w:r>
      <w:r w:rsidR="00023B51" w:rsidRPr="00F167A6">
        <w:rPr>
          <w:lang w:val="en-US"/>
        </w:rPr>
        <w:instrText xml:space="preserve"> ADDIN ZOTERO_ITEM CSL_CITATION {"citationID":"y2GvPGwE","properties":{"formattedCitation":"[5]","plainCitation":"[5]","noteIndex":0},"citationItems":[{"id":31,"uris":["http://zotero.org/users/5742355/items/EKZNM2QX"],"uri":["http://zotero.org/users/5742355/items/EKZNM2QX"],"itemData":{"id":31,"type":"article-journal","title":"Speech Feature Extraction Techniques: A Review","page":"8","source":"Zotero","abstract":"This paper provides a survey on speech recognition and discusses the techniques and system that enables computers to accept speech as input. This paper shows the major developments in the field of speech recognition. This paper highlights the speech recognition techniques and provides a brief description about the four stages in which the speech recognition techniques are classified. In addition, this paper gives a description of four feature extraction techniques: Linear Predictive Coding (LPC), Mel-frequency cepstrum (MFFCs), RASTA filtering and Probabilistic Linear Discriminate Analysis (PLDA). The objective of this paper is to summarize the feature extraction techniques used in speech recognition system.","language":"en","author":[{"family":"Narang","given":"Shreya"},{"family":"Gupta","given":"Divya"}],"issued":{"date-parts":[["2015"]]}}}],"schema":"https://github.com/citation-style-language/schema/raw/master/csl-citation.json"} </w:instrText>
      </w:r>
      <w:r w:rsidR="00126683" w:rsidRPr="00F167A6">
        <w:rPr>
          <w:lang w:val="en-US"/>
        </w:rPr>
        <w:fldChar w:fldCharType="separate"/>
      </w:r>
      <w:r w:rsidR="00023B51" w:rsidRPr="00F167A6">
        <w:rPr>
          <w:noProof/>
          <w:lang w:val="en-US"/>
        </w:rPr>
        <w:t>[5]</w:t>
      </w:r>
      <w:r w:rsidR="00126683" w:rsidRPr="00F167A6">
        <w:rPr>
          <w:lang w:val="en-US"/>
        </w:rPr>
        <w:fldChar w:fldCharType="end"/>
      </w:r>
      <w:r w:rsidR="00044C0D" w:rsidRPr="00F167A6">
        <w:rPr>
          <w:lang w:val="en-US"/>
        </w:rPr>
        <w:fldChar w:fldCharType="begin"/>
      </w:r>
      <w:r w:rsidR="00023B51" w:rsidRPr="00F167A6">
        <w:rPr>
          <w:lang w:val="en-US"/>
        </w:rPr>
        <w:instrText xml:space="preserve"> ADDIN ZOTERO_ITEM CSL_CITATION {"citationID":"hw3gvefw","properties":{"formattedCitation":"[6]","plainCitation":"[6]","noteIndex":0},"citationItems":[{"id":32,"uris":["http://zotero.org/users/5742355/items/KFAV7KU9"],"uri":["http://zotero.org/users/5742355/items/KFAV7KU9"],"itemData":{"id":32,"type":"article-journal","title":"Some Commonly Used Speech Feature Extraction Algorithms","container-title":"From Natural to Artificial Intelligence - Algorithms and Applications","source":"www.intechopen.com","abstract":"Speech is a complex naturally acquired human motor ability. It is characterized in adults with the production of about 14 different sounds per second via the harmonized actions of roughly 100 muscles. Speaker recognition is the capability of a software or hardware to receive speech signal, identify the speaker present in the speech signal and recognize the speaker afterwards. Feature extraction is accomplished by changing the speech waveform to a form of parametric representation at a relatively minimized data rate for subsequent processing and analysis. Therefore, acceptable classification is derived from excellent and quality features. Mel Frequency Cepstral Coefficients (MFCC), Linear Prediction Coefficients (LPC), Linear Prediction Cepstral Coefficients (LPCC), Line Spectral Frequencies (LSF), Discrete Wavelet Transform (DWT) and Perceptual Linear Prediction (PLP) are the speech feature extraction techniques that were discussed in these chapter. These methods have been tested in a wide variety of applications, giving them high level of reliability and acceptability. Researchers have made several modifications to the above discussed techniques to make them less susceptible to noise, more robust and consume less time. In conclusion, none of the methods is superior to the other, the area of application would determine which method to select.","URL":"https://www.intechopen.com/books/from-natural-to-artificial-intelligence-algorithms-and-applications/some-commonly-used-speech-feature-extraction-algorithms","DOI":"10.5772/intechopen.80419","language":"en","author":[{"family":"Alim","given":"Sabur Ajibola"},{"family":"Rashid","given":"Nahrul Khair Alang"}],"issued":{"date-parts":[["2018",12,12]]},"accessed":{"date-parts":[["2019",7,9]]}}}],"schema":"https://github.com/citation-style-language/schema/raw/master/csl-citation.json"} </w:instrText>
      </w:r>
      <w:r w:rsidR="00044C0D" w:rsidRPr="00F167A6">
        <w:rPr>
          <w:lang w:val="en-US"/>
        </w:rPr>
        <w:fldChar w:fldCharType="separate"/>
      </w:r>
      <w:r w:rsidR="00023B51" w:rsidRPr="00F167A6">
        <w:rPr>
          <w:noProof/>
          <w:lang w:val="en-US"/>
        </w:rPr>
        <w:t>[6]</w:t>
      </w:r>
      <w:r w:rsidR="00044C0D" w:rsidRPr="00F167A6">
        <w:rPr>
          <w:lang w:val="en-US"/>
        </w:rPr>
        <w:fldChar w:fldCharType="end"/>
      </w:r>
      <w:r w:rsidR="00044C0D" w:rsidRPr="00F167A6">
        <w:rPr>
          <w:lang w:val="en-US"/>
        </w:rPr>
        <w:t>.</w:t>
      </w:r>
    </w:p>
    <w:p w14:paraId="44BADDD9" w14:textId="56731572" w:rsidR="00070528" w:rsidRPr="00F167A6" w:rsidRDefault="00910E19" w:rsidP="00FE5AFD">
      <w:pPr>
        <w:pStyle w:val="Heading4"/>
        <w:numPr>
          <w:ilvl w:val="0"/>
          <w:numId w:val="26"/>
        </w:numPr>
        <w:ind w:left="426"/>
        <w:rPr>
          <w:lang w:val="en-US"/>
        </w:rPr>
      </w:pPr>
      <w:r w:rsidRPr="00F167A6">
        <w:rPr>
          <w:lang w:val="en-US"/>
        </w:rPr>
        <w:t>Linear Predictive Coding (LPC)</w:t>
      </w:r>
      <w:r w:rsidR="00D87BC2" w:rsidRPr="00F167A6">
        <w:rPr>
          <w:lang w:val="en-US"/>
        </w:rPr>
        <w:t xml:space="preserve"> </w:t>
      </w:r>
    </w:p>
    <w:p w14:paraId="24D42CBB" w14:textId="78CFCC16" w:rsidR="00910E19" w:rsidRPr="00F167A6" w:rsidRDefault="00910E19" w:rsidP="00910E19">
      <w:pPr>
        <w:rPr>
          <w:lang w:val="en-US"/>
        </w:rPr>
      </w:pPr>
      <w:r w:rsidRPr="00F167A6">
        <w:rPr>
          <w:lang w:val="en-US"/>
        </w:rPr>
        <w:t>In LPC</w:t>
      </w:r>
      <w:r w:rsidR="005B78B6" w:rsidRPr="00F167A6">
        <w:rPr>
          <w:lang w:val="en-US"/>
        </w:rPr>
        <w:t>,</w:t>
      </w:r>
      <w:r w:rsidRPr="00F167A6">
        <w:rPr>
          <w:lang w:val="en-US"/>
        </w:rPr>
        <w:t xml:space="preserve"> the input speech in a frame-based manner</w:t>
      </w:r>
      <w:r w:rsidR="005B78B6" w:rsidRPr="00F167A6">
        <w:rPr>
          <w:lang w:val="en-US"/>
        </w:rPr>
        <w:t xml:space="preserve"> is examined</w:t>
      </w:r>
      <w:r w:rsidRPr="00F167A6">
        <w:rPr>
          <w:lang w:val="en-US"/>
        </w:rPr>
        <w:t xml:space="preserve"> to produce vectors. </w:t>
      </w:r>
    </w:p>
    <w:p w14:paraId="747C8506" w14:textId="3F260EE2" w:rsidR="00910E19" w:rsidRPr="00F167A6" w:rsidRDefault="00910E19" w:rsidP="00910E19">
      <w:pPr>
        <w:rPr>
          <w:lang w:val="en-US"/>
        </w:rPr>
      </w:pPr>
      <w:r w:rsidRPr="00F167A6">
        <w:rPr>
          <w:lang w:val="en-US"/>
        </w:rPr>
        <w:t xml:space="preserve">The LPC requires a pre-emphasize, which surpass the input speech, then the output of the pre-emphasizer must be blocked into frames, afterwards shall each frame be windowed, so that the amount of signal disruption </w:t>
      </w:r>
      <w:r w:rsidR="00C15B6F" w:rsidRPr="00F167A6">
        <w:rPr>
          <w:lang w:val="en-US"/>
        </w:rPr>
        <w:t xml:space="preserve">can be reduced </w:t>
      </w:r>
      <w:r w:rsidRPr="00F167A6">
        <w:rPr>
          <w:lang w:val="en-US"/>
        </w:rPr>
        <w:t>at the start and the end of each frame.</w:t>
      </w:r>
    </w:p>
    <w:p w14:paraId="44EF9DC9" w14:textId="05602BCF" w:rsidR="00910E19" w:rsidRPr="00F167A6" w:rsidRDefault="00910E19" w:rsidP="00A83A1F">
      <w:pPr>
        <w:rPr>
          <w:lang w:val="en-US"/>
        </w:rPr>
      </w:pPr>
      <w:r w:rsidRPr="00F167A6">
        <w:rPr>
          <w:lang w:val="en-US"/>
        </w:rPr>
        <w:t xml:space="preserve">Finally each windowed frame is auto correlated, and the maximum value of the correlation is considered to be the order of the LPC analysis and used afterwards to return the LPC coefficient which is the result </w:t>
      </w:r>
      <w:proofErr w:type="spellStart"/>
      <w:r w:rsidRPr="00F167A6">
        <w:rPr>
          <w:lang w:val="en-US"/>
        </w:rPr>
        <w:t>seek</w:t>
      </w:r>
      <w:r w:rsidR="00C15B6F" w:rsidRPr="00F167A6">
        <w:rPr>
          <w:lang w:val="en-US"/>
        </w:rPr>
        <w:t>ed</w:t>
      </w:r>
      <w:proofErr w:type="spellEnd"/>
      <w:r w:rsidR="00D34FDD">
        <w:rPr>
          <w:lang w:val="en-US"/>
        </w:rPr>
        <w:t xml:space="preserve"> (see figure 4)</w:t>
      </w:r>
      <w:r w:rsidRPr="00F167A6">
        <w:rPr>
          <w:lang w:val="en-US"/>
        </w:rPr>
        <w:t xml:space="preserve">. </w:t>
      </w:r>
      <w:r w:rsidR="00126683" w:rsidRPr="00F167A6">
        <w:rPr>
          <w:lang w:val="en-US"/>
        </w:rPr>
        <w:fldChar w:fldCharType="begin"/>
      </w:r>
      <w:r w:rsidR="00023B51" w:rsidRPr="00F167A6">
        <w:rPr>
          <w:lang w:val="en-US"/>
        </w:rPr>
        <w:instrText xml:space="preserve"> ADDIN ZOTERO_ITEM CSL_CITATION {"citationID":"MkgUKyZv","properties":{"formattedCitation":"[7]","plainCitation":"[7]","noteIndex":0},"citationItems":[{"id":21,"uris":["http://zotero.org/users/5742355/items/EGYGB5FP"],"uri":["http://zotero.org/users/5742355/items/EGYGB5FP"],"itemData":{"id":21,"type":"article-journal","title":"Variable Pre-Emphasis LPC for Modeling Vocal Effort in the Singing Voice","page":"4","source":"Zotero","abstract":"In speech and singing, the spectral envelope of the glottal source varies according to different voice qualities such as vocal effort, lax voice, and breathy voice. In contrast, linear prediction coding (LPC) models the glottal source in a way that is not ﬂexible. The spectral envelope of the source estimated by LPC is ﬁxed and determined by the pre-emphasis ﬁlter. In standard LPC, the formant ﬁlter captures variation in the spectral envelope that should be associated with the source. This paper presents variable preemphasis LPC (VPLPC) as a technique to allow the estimated source to vary. This results in formant ﬁlters that remain more consistent across variations in vocal effort and breathiness. VPLPC also provides a way to change the envelope of the estimated source, thereby changing the perception of vocal effort. The VPLPC algorithm is used to manipulate some voice excerpts with promising but mixed results. Possible improvements are suggested.","language":"en","author":[{"family":"Nordstrom","given":"Karl I"},{"family":"Driessen","given":"Peter F"}],"issued":{"date-parts":[["2006"]]}}}],"schema":"https://github.com/citation-style-language/schema/raw/master/csl-citation.json"} </w:instrText>
      </w:r>
      <w:r w:rsidR="00126683" w:rsidRPr="00F167A6">
        <w:rPr>
          <w:lang w:val="en-US"/>
        </w:rPr>
        <w:fldChar w:fldCharType="separate"/>
      </w:r>
      <w:r w:rsidR="00023B51" w:rsidRPr="00F167A6">
        <w:rPr>
          <w:noProof/>
          <w:lang w:val="en-US"/>
        </w:rPr>
        <w:t>[7]</w:t>
      </w:r>
      <w:r w:rsidR="00126683" w:rsidRPr="00F167A6">
        <w:rPr>
          <w:lang w:val="en-US"/>
        </w:rPr>
        <w:fldChar w:fldCharType="end"/>
      </w:r>
      <w:r w:rsidR="00126683" w:rsidRPr="00F167A6">
        <w:rPr>
          <w:lang w:val="en-US"/>
        </w:rPr>
        <w:fldChar w:fldCharType="begin"/>
      </w:r>
      <w:r w:rsidR="00023B51" w:rsidRPr="00F167A6">
        <w:rPr>
          <w:lang w:val="en-US"/>
        </w:rPr>
        <w:instrText xml:space="preserve"> ADDIN ZOTERO_ITEM CSL_CITATION {"citationID":"kpCSN5qk","properties":{"formattedCitation":"[8]","plainCitation":"[8]","noteIndex":0},"citationItems":[{"id":23,"uris":["http://zotero.org/users/5742355/items/V4SB6U97"],"uri":["http://zotero.org/users/5742355/items/V4SB6U97"],"itemData":{"id":23,"type":"paper-conference","title":"Feature Extraction Methods LPC , PLP and MFCC In Speech Recognition","source":"Semantic Scholar","abstract":"The automatic recognition of speech, enabling a natural and easy to use method of communication between human and machine, is an active area of research. Speech processing has vast application in voice dialing, telephone communication, call routing, domestic appliances control, Speech to text conversion, text to speech conversion, lip synchronization, automation systems etc. Nowadays, Speech processing has been evolved as novel approach of security. Feature vectors of authorized users are stored in database. Speech features are extracted from recorded speech of a male or female speaker and compared with templates available in database. Speech can be parameterized by Linear Predictive Codes (LPC), Perceptual Linear Prediction (PLP), Mel Frequency Ce pstral Coefficients (MFCC) PLP-RASTA (PLP-Relative Spectra) etc. Some parameters like PLP and MFCC considers the nature of speech while it extracts the features, while LPC predicts the future features based on previous features. Training models like neural network are trained for feature vector to predict the unknown sample. Techniques like Vector Quantization (VQ), Dynamic Time Warping (DTW), Support Vector Machine (SVM), and Hidden Markov Model (HMM) can be used for classification and recognition. We have described neural network in our paper with LPC, PLP and MFCC parameters.","author":[{"family":"Dave","given":"Namrata"}]}}],"schema":"https://github.com/citation-style-language/schema/raw/master/csl-citation.json"} </w:instrText>
      </w:r>
      <w:r w:rsidR="00126683" w:rsidRPr="00F167A6">
        <w:rPr>
          <w:lang w:val="en-US"/>
        </w:rPr>
        <w:fldChar w:fldCharType="separate"/>
      </w:r>
      <w:r w:rsidR="00023B51" w:rsidRPr="00F167A6">
        <w:rPr>
          <w:noProof/>
          <w:lang w:val="en-US"/>
        </w:rPr>
        <w:t>[8]</w:t>
      </w:r>
      <w:r w:rsidR="00126683" w:rsidRPr="00F167A6">
        <w:rPr>
          <w:lang w:val="en-US"/>
        </w:rPr>
        <w:fldChar w:fldCharType="end"/>
      </w:r>
    </w:p>
    <w:p w14:paraId="40509EE4" w14:textId="77777777" w:rsidR="00910E19" w:rsidRPr="00F167A6" w:rsidRDefault="00910E19" w:rsidP="00910E19">
      <w:pPr>
        <w:keepNext/>
        <w:rPr>
          <w:lang w:val="en-US"/>
        </w:rPr>
      </w:pPr>
      <w:r w:rsidRPr="00F167A6">
        <w:rPr>
          <w:noProof/>
          <w:lang w:val="en-US"/>
        </w:rPr>
        <w:drawing>
          <wp:inline distT="0" distB="0" distL="0" distR="0" wp14:anchorId="42335E77" wp14:editId="5696BAAA">
            <wp:extent cx="5760720" cy="769620"/>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PC.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769620"/>
                    </a:xfrm>
                    <a:prstGeom prst="rect">
                      <a:avLst/>
                    </a:prstGeom>
                  </pic:spPr>
                </pic:pic>
              </a:graphicData>
            </a:graphic>
          </wp:inline>
        </w:drawing>
      </w:r>
    </w:p>
    <w:p w14:paraId="425A6F32" w14:textId="4B6F04B8" w:rsidR="00A83A1F" w:rsidRPr="00F167A6" w:rsidRDefault="00910E19" w:rsidP="00A83A1F">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4</w:t>
      </w:r>
      <w:r w:rsidRPr="00F167A6">
        <w:rPr>
          <w:sz w:val="20"/>
          <w:szCs w:val="20"/>
          <w:lang w:val="en-US"/>
        </w:rPr>
        <w:fldChar w:fldCharType="end"/>
      </w:r>
      <w:r w:rsidRPr="00F167A6">
        <w:rPr>
          <w:sz w:val="20"/>
          <w:szCs w:val="20"/>
          <w:lang w:val="en-US"/>
        </w:rPr>
        <w:t xml:space="preserve"> LPC</w:t>
      </w:r>
      <w:r w:rsidR="00A83A1F" w:rsidRPr="00F167A6">
        <w:rPr>
          <w:sz w:val="20"/>
          <w:szCs w:val="20"/>
          <w:lang w:val="en-US"/>
        </w:rPr>
        <w:t xml:space="preserve"> flow diagram</w:t>
      </w:r>
    </w:p>
    <w:p w14:paraId="0CF4AA4D" w14:textId="77777777" w:rsidR="00A83A1F" w:rsidRPr="00F167A6" w:rsidRDefault="00A83A1F" w:rsidP="00A83A1F">
      <w:pPr>
        <w:pStyle w:val="Header"/>
        <w:jc w:val="center"/>
        <w:rPr>
          <w:lang w:val="en-US"/>
        </w:rPr>
      </w:pPr>
    </w:p>
    <w:p w14:paraId="1110FE55" w14:textId="2FF76E97" w:rsidR="00910E19" w:rsidRPr="00F167A6" w:rsidRDefault="00BF6813" w:rsidP="001114B8">
      <w:pPr>
        <w:pStyle w:val="Heading4"/>
        <w:numPr>
          <w:ilvl w:val="0"/>
          <w:numId w:val="8"/>
        </w:numPr>
        <w:ind w:left="426"/>
        <w:rPr>
          <w:sz w:val="20"/>
          <w:lang w:val="en-US"/>
        </w:rPr>
      </w:pPr>
      <w:r w:rsidRPr="00F167A6">
        <w:rPr>
          <w:lang w:val="en-US"/>
        </w:rPr>
        <w:t>Perceptual Linear Prediction</w:t>
      </w:r>
      <w:r w:rsidR="00044C0D" w:rsidRPr="00F167A6">
        <w:rPr>
          <w:lang w:val="en-US"/>
        </w:rPr>
        <w:t xml:space="preserve"> </w:t>
      </w:r>
      <w:r w:rsidRPr="00F167A6">
        <w:rPr>
          <w:lang w:val="en-US"/>
        </w:rPr>
        <w:t>(PLP)</w:t>
      </w:r>
      <w:r w:rsidR="00044C0D" w:rsidRPr="00F167A6">
        <w:rPr>
          <w:lang w:val="en-US"/>
        </w:rPr>
        <w:t xml:space="preserve"> </w:t>
      </w:r>
    </w:p>
    <w:p w14:paraId="41B461A5" w14:textId="56D41F25" w:rsidR="00D27523" w:rsidRPr="00F167A6" w:rsidRDefault="00BF6813" w:rsidP="00A83A1F">
      <w:pPr>
        <w:rPr>
          <w:lang w:val="en-US"/>
        </w:rPr>
      </w:pPr>
      <w:r w:rsidRPr="00F167A6">
        <w:rPr>
          <w:lang w:val="en-US"/>
        </w:rPr>
        <w:t>It is similar to the LPC, but the captured speech must be adapted to the psychophysics of human hearing. Its spectral features differs from the normal LPC in way that matches the human auditory system, so therefor it rejects a lot inappropriate information (filtering) which might be caused by the speaker, but non-hearable by human frequency captured.</w:t>
      </w:r>
      <w:r w:rsidR="00126683" w:rsidRPr="00F167A6">
        <w:rPr>
          <w:lang w:val="en-US"/>
        </w:rPr>
        <w:t xml:space="preserve"> </w:t>
      </w:r>
      <w:r w:rsidR="00126683" w:rsidRPr="00F167A6">
        <w:rPr>
          <w:lang w:val="en-US"/>
        </w:rPr>
        <w:fldChar w:fldCharType="begin"/>
      </w:r>
      <w:r w:rsidR="00023B51" w:rsidRPr="00F167A6">
        <w:rPr>
          <w:lang w:val="en-US"/>
        </w:rPr>
        <w:instrText xml:space="preserve"> ADDIN ZOTERO_ITEM CSL_CITATION {"citationID":"fTtCs4Oi","properties":{"formattedCitation":"[8]","plainCitation":"[8]","noteIndex":0},"citationItems":[{"id":23,"uris":["http://zotero.org/users/5742355/items/V4SB6U97"],"uri":["http://zotero.org/users/5742355/items/V4SB6U97"],"itemData":{"id":23,"type":"paper-conference","title":"Feature Extraction Methods LPC , PLP and MFCC In Speech Recognition","source":"Semantic Scholar","abstract":"The automatic recognition of speech, enabling a natural and easy to use method of communication between human and machine, is an active area of research. Speech processing has vast application in voice dialing, telephone communication, call routing, domestic appliances control, Speech to text conversion, text to speech conversion, lip synchronization, automation systems etc. Nowadays, Speech processing has been evolved as novel approach of security. Feature vectors of authorized users are stored in database. Speech features are extracted from recorded speech of a male or female speaker and compared with templates available in database. Speech can be parameterized by Linear Predictive Codes (LPC), Perceptual Linear Prediction (PLP), Mel Frequency Ce pstral Coefficients (MFCC) PLP-RASTA (PLP-Relative Spectra) etc. Some parameters like PLP and MFCC considers the nature of speech while it extracts the features, while LPC predicts the future features based on previous features. Training models like neural network are trained for feature vector to predict the unknown sample. Techniques like Vector Quantization (VQ), Dynamic Time Warping (DTW), Support Vector Machine (SVM), and Hidden Markov Model (HMM) can be used for classification and recognition. We have described neural network in our paper with LPC, PLP and MFCC parameters.","author":[{"family":"Dave","given":"Namrata"}]}}],"schema":"https://github.com/citation-style-language/schema/raw/master/csl-citation.json"} </w:instrText>
      </w:r>
      <w:r w:rsidR="00126683" w:rsidRPr="00F167A6">
        <w:rPr>
          <w:lang w:val="en-US"/>
        </w:rPr>
        <w:fldChar w:fldCharType="separate"/>
      </w:r>
      <w:r w:rsidR="00023B51" w:rsidRPr="00F167A6">
        <w:rPr>
          <w:noProof/>
          <w:lang w:val="en-US"/>
        </w:rPr>
        <w:t>[8]</w:t>
      </w:r>
      <w:r w:rsidR="00126683" w:rsidRPr="00F167A6">
        <w:rPr>
          <w:lang w:val="en-US"/>
        </w:rPr>
        <w:fldChar w:fldCharType="end"/>
      </w:r>
    </w:p>
    <w:p w14:paraId="2E92EDE0" w14:textId="7A56697D" w:rsidR="00BF6813" w:rsidRPr="00F167A6" w:rsidRDefault="00BF6813" w:rsidP="001114B8">
      <w:pPr>
        <w:pStyle w:val="Heading4"/>
        <w:numPr>
          <w:ilvl w:val="0"/>
          <w:numId w:val="5"/>
        </w:numPr>
        <w:ind w:left="426"/>
        <w:rPr>
          <w:lang w:val="en-US"/>
        </w:rPr>
      </w:pPr>
      <w:r w:rsidRPr="00F167A6">
        <w:rPr>
          <w:lang w:val="en-US"/>
        </w:rPr>
        <w:t>Relative Spectral Filtering</w:t>
      </w:r>
      <w:r w:rsidR="00044C0D" w:rsidRPr="00F167A6">
        <w:rPr>
          <w:lang w:val="en-US"/>
        </w:rPr>
        <w:t xml:space="preserve"> </w:t>
      </w:r>
      <w:r w:rsidRPr="00F167A6">
        <w:rPr>
          <w:lang w:val="en-US"/>
        </w:rPr>
        <w:t>(RASTA)</w:t>
      </w:r>
      <w:r w:rsidR="00044C0D" w:rsidRPr="00F167A6">
        <w:rPr>
          <w:lang w:val="en-US"/>
        </w:rPr>
        <w:t xml:space="preserve"> </w:t>
      </w:r>
    </w:p>
    <w:p w14:paraId="0405499A" w14:textId="341E067C" w:rsidR="00BF6813" w:rsidRPr="00F167A6" w:rsidRDefault="00BF6813" w:rsidP="00BF6813">
      <w:pPr>
        <w:rPr>
          <w:lang w:val="en-US"/>
        </w:rPr>
      </w:pPr>
      <w:r w:rsidRPr="00F167A6">
        <w:rPr>
          <w:lang w:val="en-US"/>
        </w:rPr>
        <w:t>This technique serves the same purpose as the PLP, but it helps to drop out/filter the voices (frequencies) caused by the background noises that are not related to the speech itself, so if this technique was combined with the PLP, then the results should be brilliant</w:t>
      </w:r>
      <w:r w:rsidR="00257CDF" w:rsidRPr="00F167A6">
        <w:rPr>
          <w:lang w:val="en-US"/>
        </w:rPr>
        <w:t>, then the Rasta passes each feature coefficient only.</w:t>
      </w:r>
    </w:p>
    <w:p w14:paraId="11B445B7" w14:textId="3DA3C9D5" w:rsidR="00BF6813" w:rsidRPr="00F167A6" w:rsidRDefault="00BF6813" w:rsidP="00BF6813">
      <w:pPr>
        <w:rPr>
          <w:lang w:val="en-US"/>
        </w:rPr>
      </w:pPr>
      <w:r w:rsidRPr="00F167A6">
        <w:rPr>
          <w:lang w:val="en-US"/>
        </w:rPr>
        <w:t xml:space="preserve">It also includes a linear filtering of trajectory of power spectrum </w:t>
      </w:r>
      <w:r w:rsidR="00257CDF" w:rsidRPr="00F167A6">
        <w:rPr>
          <w:lang w:val="en-US"/>
        </w:rPr>
        <w:t>in the case of the noisy speech.</w:t>
      </w:r>
      <w:r w:rsidR="00126683" w:rsidRPr="00F167A6">
        <w:rPr>
          <w:lang w:val="en-US"/>
        </w:rPr>
        <w:t xml:space="preserve"> </w:t>
      </w:r>
      <w:r w:rsidR="00126683" w:rsidRPr="00F167A6">
        <w:rPr>
          <w:lang w:val="en-US"/>
        </w:rPr>
        <w:fldChar w:fldCharType="begin"/>
      </w:r>
      <w:r w:rsidR="00023B51" w:rsidRPr="00F167A6">
        <w:rPr>
          <w:lang w:val="en-US"/>
        </w:rPr>
        <w:instrText xml:space="preserve"> ADDIN ZOTERO_ITEM CSL_CITATION {"citationID":"1eUSllwF","properties":{"formattedCitation":"[9]","plainCitation":"[9]","noteIndex":0},"citationItems":[{"id":27,"uris":["http://zotero.org/users/5742355/items/ZCR6DY4V"],"uri":["http://zotero.org/users/5742355/items/ZCR6DY4V"],"itemData":{"id":27,"type":"article-journal","title":"RASTA processing of speech","container-title":"IEEE Trans. Speech and Audio Processing","page":"578-589","volume":"2","source":"Semantic Scholar","abstract":"Performance of even the best current stochastic recognizers severely degrades in an unexpected communications environment. In some cases, the environmental effect can be modeled by a set of simple transformations and, in particular, by convolution with an environmental impulse response and the addition of some environmental noise. Often, the temporal properties of these environmental effects are quite different from the temporal properties of speech. We have been experimenting with filtering approaches that attempt to exploit these differences to produce robust representations for speech recognition and enhancement and have called this class of representations relative spectra (RASTA). In this paper, we review the theoretical and experimental foundations of the method, discuss the relationship with human auditory perception, and extend the original method to combinations of additive noise and convolutional noise. We discuss the relationship between RASTA features and the nature of the recognition models that are required and the relationship of these features to delta features and to cepstral mean subtraction. Finally, we show an application of the RASTA technique to speech enhancement. &gt;","DOI":"10.1109/89.326616","author":[{"family":"Hermansky","given":"Hynek"},{"family":"Morgan","given":"Nicholas"}],"issued":{"date-parts":[["1994"]]}}}],"schema":"https://github.com/citation-style-language/schema/raw/master/csl-citation.json"} </w:instrText>
      </w:r>
      <w:r w:rsidR="00126683" w:rsidRPr="00F167A6">
        <w:rPr>
          <w:lang w:val="en-US"/>
        </w:rPr>
        <w:fldChar w:fldCharType="separate"/>
      </w:r>
      <w:r w:rsidR="00023B51" w:rsidRPr="00F167A6">
        <w:rPr>
          <w:noProof/>
          <w:lang w:val="en-US"/>
        </w:rPr>
        <w:t>[9]</w:t>
      </w:r>
      <w:r w:rsidR="00126683" w:rsidRPr="00F167A6">
        <w:rPr>
          <w:lang w:val="en-US"/>
        </w:rPr>
        <w:fldChar w:fldCharType="end"/>
      </w:r>
    </w:p>
    <w:p w14:paraId="2F984605" w14:textId="7FC2E961" w:rsidR="00257CDF" w:rsidRPr="00F167A6" w:rsidRDefault="00257CDF" w:rsidP="00BF6813">
      <w:pPr>
        <w:rPr>
          <w:lang w:val="en-US"/>
        </w:rPr>
      </w:pPr>
    </w:p>
    <w:p w14:paraId="73803DF3" w14:textId="2804985F" w:rsidR="00257CDF" w:rsidRPr="00F167A6" w:rsidRDefault="00257CDF" w:rsidP="001114B8">
      <w:pPr>
        <w:pStyle w:val="Heading4"/>
        <w:numPr>
          <w:ilvl w:val="0"/>
          <w:numId w:val="5"/>
        </w:numPr>
        <w:ind w:left="426"/>
        <w:rPr>
          <w:lang w:val="en-US"/>
        </w:rPr>
      </w:pPr>
      <w:r w:rsidRPr="00F167A6">
        <w:rPr>
          <w:lang w:val="en-US"/>
        </w:rPr>
        <w:lastRenderedPageBreak/>
        <w:t>Mel Frequency Cepstral Coefficient</w:t>
      </w:r>
      <w:r w:rsidR="00044C0D" w:rsidRPr="00F167A6">
        <w:rPr>
          <w:lang w:val="en-US"/>
        </w:rPr>
        <w:t xml:space="preserve"> </w:t>
      </w:r>
      <w:r w:rsidRPr="00F167A6">
        <w:rPr>
          <w:lang w:val="en-US"/>
        </w:rPr>
        <w:t>(MFCC)</w:t>
      </w:r>
      <w:r w:rsidR="00126683" w:rsidRPr="00F167A6">
        <w:rPr>
          <w:lang w:val="en-US"/>
        </w:rPr>
        <w:t xml:space="preserve"> </w:t>
      </w:r>
    </w:p>
    <w:p w14:paraId="1BBB957C" w14:textId="32503138" w:rsidR="00257CDF" w:rsidRPr="00F167A6" w:rsidDel="00337F57" w:rsidRDefault="00257CDF" w:rsidP="00257CDF">
      <w:pPr>
        <w:rPr>
          <w:moveFrom w:id="93" w:author="Kalunder Madlaina" w:date="2019-07-26T17:13:00Z"/>
          <w:lang w:val="en-US"/>
        </w:rPr>
      </w:pPr>
      <w:moveFromRangeStart w:id="94" w:author="Kalunder Madlaina" w:date="2019-07-26T17:13:00Z" w:name="move15053617"/>
      <w:moveFrom w:id="95" w:author="Kalunder Madlaina" w:date="2019-07-26T17:13:00Z">
        <w:r w:rsidRPr="00F167A6" w:rsidDel="00337F57">
          <w:rPr>
            <w:lang w:val="en-US"/>
          </w:rPr>
          <w:t xml:space="preserve">MFCC doesn’t offer only the possibility </w:t>
        </w:r>
        <w:r w:rsidR="00044C0D" w:rsidRPr="00F167A6" w:rsidDel="00337F57">
          <w:rPr>
            <w:lang w:val="en-US"/>
          </w:rPr>
          <w:t>to</w:t>
        </w:r>
        <w:r w:rsidRPr="00F167A6" w:rsidDel="00337F57">
          <w:rPr>
            <w:lang w:val="en-US"/>
          </w:rPr>
          <w:t xml:space="preserve"> recogniz</w:t>
        </w:r>
        <w:r w:rsidR="00044C0D" w:rsidRPr="00F167A6" w:rsidDel="00337F57">
          <w:rPr>
            <w:lang w:val="en-US"/>
          </w:rPr>
          <w:t>e</w:t>
        </w:r>
        <w:r w:rsidRPr="00F167A6" w:rsidDel="00337F57">
          <w:rPr>
            <w:lang w:val="en-US"/>
          </w:rPr>
          <w:t xml:space="preserve"> the speech, but also the speaker.</w:t>
        </w:r>
      </w:moveFrom>
    </w:p>
    <w:moveFromRangeEnd w:id="94"/>
    <w:p w14:paraId="1753F052" w14:textId="0D39D186" w:rsidR="00257CDF" w:rsidRPr="00F167A6" w:rsidRDefault="00257CDF" w:rsidP="00257CDF">
      <w:pPr>
        <w:rPr>
          <w:lang w:val="en-US"/>
        </w:rPr>
      </w:pPr>
      <w:r w:rsidRPr="00F167A6">
        <w:rPr>
          <w:lang w:val="en-US"/>
        </w:rPr>
        <w:t>The MFCC processing method is based on short-term analysis, which means that for each frame an MFCC vector must be computed, thus it is considered to be the best among all when it comes to estimate the human system response.</w:t>
      </w:r>
    </w:p>
    <w:p w14:paraId="7E27B826" w14:textId="6AC69BF7" w:rsidR="00257CDF" w:rsidRPr="00F167A6" w:rsidRDefault="00257CDF" w:rsidP="00257CDF">
      <w:pPr>
        <w:rPr>
          <w:lang w:val="en-US"/>
        </w:rPr>
      </w:pPr>
      <w:r w:rsidRPr="00F167A6">
        <w:rPr>
          <w:lang w:val="en-US"/>
        </w:rPr>
        <w:t xml:space="preserve">In order to obtain the coefficient (the result </w:t>
      </w:r>
      <w:proofErr w:type="spellStart"/>
      <w:r w:rsidRPr="00F167A6">
        <w:rPr>
          <w:lang w:val="en-US"/>
        </w:rPr>
        <w:t>seek</w:t>
      </w:r>
      <w:r w:rsidR="00C15B6F" w:rsidRPr="00F167A6">
        <w:rPr>
          <w:lang w:val="en-US"/>
        </w:rPr>
        <w:t>ed</w:t>
      </w:r>
      <w:proofErr w:type="spellEnd"/>
      <w:r w:rsidRPr="00F167A6">
        <w:rPr>
          <w:lang w:val="en-US"/>
        </w:rPr>
        <w:t xml:space="preserve"> in all types of speech recognition techniques) a hamming</w:t>
      </w:r>
      <w:r w:rsidR="00C15B6F" w:rsidRPr="00F167A6">
        <w:rPr>
          <w:lang w:val="en-US"/>
        </w:rPr>
        <w:t xml:space="preserve"> window must be applied</w:t>
      </w:r>
      <w:r w:rsidRPr="00F167A6">
        <w:rPr>
          <w:lang w:val="en-US"/>
        </w:rPr>
        <w:t xml:space="preserve"> to the input (speech sample) in order to reduce the disruption of a signal.</w:t>
      </w:r>
    </w:p>
    <w:p w14:paraId="497D0DEB" w14:textId="565F20D2" w:rsidR="00337F57" w:rsidRPr="00F167A6" w:rsidRDefault="00257CDF" w:rsidP="00337F57">
      <w:pPr>
        <w:rPr>
          <w:moveTo w:id="96" w:author="Kalunder Madlaina" w:date="2019-07-26T17:13:00Z"/>
          <w:lang w:val="en-US"/>
        </w:rPr>
      </w:pPr>
      <w:r w:rsidRPr="00F167A6">
        <w:rPr>
          <w:lang w:val="en-US"/>
        </w:rPr>
        <w:t xml:space="preserve">At the end a Discrete Fourier Transform (DFT) must be used to produce the Mel Filter </w:t>
      </w:r>
      <w:r w:rsidR="008915B2" w:rsidRPr="00F167A6">
        <w:rPr>
          <w:lang w:val="en-US"/>
        </w:rPr>
        <w:t>Bank.</w:t>
      </w:r>
      <w:ins w:id="97" w:author="Kalunder Madlaina" w:date="2019-07-26T17:13:00Z">
        <w:r w:rsidR="00337F57" w:rsidRPr="00337F57">
          <w:rPr>
            <w:lang w:val="en-US"/>
          </w:rPr>
          <w:t xml:space="preserve"> </w:t>
        </w:r>
      </w:ins>
      <w:moveToRangeStart w:id="98" w:author="Kalunder Madlaina" w:date="2019-07-26T17:13:00Z" w:name="move15053617"/>
      <w:moveTo w:id="99" w:author="Kalunder Madlaina" w:date="2019-07-26T17:13:00Z">
        <w:r w:rsidR="00337F57" w:rsidRPr="00F167A6">
          <w:rPr>
            <w:lang w:val="en-US"/>
          </w:rPr>
          <w:t>MFCC doesn’t offer only the possibility to recognize the speech, but also the speaker.</w:t>
        </w:r>
      </w:moveTo>
    </w:p>
    <w:moveToRangeEnd w:id="98"/>
    <w:p w14:paraId="0DF72591" w14:textId="65DBE931" w:rsidR="00257CDF" w:rsidRPr="00F167A6" w:rsidRDefault="00257CDF" w:rsidP="00257CDF">
      <w:pPr>
        <w:rPr>
          <w:lang w:val="en-US"/>
        </w:rPr>
      </w:pPr>
    </w:p>
    <w:p w14:paraId="77E10A92" w14:textId="2F8D10D7" w:rsidR="003236A1" w:rsidRPr="00F167A6" w:rsidRDefault="008915B2" w:rsidP="00A83A1F">
      <w:pPr>
        <w:rPr>
          <w:lang w:val="en-US"/>
        </w:rPr>
      </w:pPr>
      <w:r w:rsidRPr="00F167A6">
        <w:rPr>
          <w:lang w:val="en-US"/>
        </w:rPr>
        <w:t>To calculate the MFCC the following formula can be used.</w:t>
      </w:r>
      <w:r w:rsidR="00126683" w:rsidRPr="00F167A6">
        <w:rPr>
          <w:lang w:val="en-US"/>
        </w:rPr>
        <w:t xml:space="preserve"> </w:t>
      </w:r>
      <w:r w:rsidR="00126683" w:rsidRPr="00F167A6">
        <w:rPr>
          <w:lang w:val="en-US"/>
        </w:rPr>
        <w:fldChar w:fldCharType="begin"/>
      </w:r>
      <w:r w:rsidR="00023B51" w:rsidRPr="00F167A6">
        <w:rPr>
          <w:lang w:val="en-US"/>
        </w:rPr>
        <w:instrText xml:space="preserve"> ADDIN ZOTERO_ITEM CSL_CITATION {"citationID":"yIe0uvBs","properties":{"formattedCitation":"[8]","plainCitation":"[8]","noteIndex":0},"citationItems":[{"id":23,"uris":["http://zotero.org/users/5742355/items/V4SB6U97"],"uri":["http://zotero.org/users/5742355/items/V4SB6U97"],"itemData":{"id":23,"type":"paper-conference","title":"Feature Extraction Methods LPC , PLP and MFCC In Speech Recognition","source":"Semantic Scholar","abstract":"The automatic recognition of speech, enabling a natural and easy to use method of communication between human and machine, is an active area of research. Speech processing has vast application in voice dialing, telephone communication, call routing, domestic appliances control, Speech to text conversion, text to speech conversion, lip synchronization, automation systems etc. Nowadays, Speech processing has been evolved as novel approach of security. Feature vectors of authorized users are stored in database. Speech features are extracted from recorded speech of a male or female speaker and compared with templates available in database. Speech can be parameterized by Linear Predictive Codes (LPC), Perceptual Linear Prediction (PLP), Mel Frequency Ce pstral Coefficients (MFCC) PLP-RASTA (PLP-Relative Spectra) etc. Some parameters like PLP and MFCC considers the nature of speech while it extracts the features, while LPC predicts the future features based on previous features. Training models like neural network are trained for feature vector to predict the unknown sample. Techniques like Vector Quantization (VQ), Dynamic Time Warping (DTW), Support Vector Machine (SVM), and Hidden Markov Model (HMM) can be used for classification and recognition. We have described neural network in our paper with LPC, PLP and MFCC parameters.","author":[{"family":"Dave","given":"Namrata"}]}}],"schema":"https://github.com/citation-style-language/schema/raw/master/csl-citation.json"} </w:instrText>
      </w:r>
      <w:r w:rsidR="00126683" w:rsidRPr="00F167A6">
        <w:rPr>
          <w:lang w:val="en-US"/>
        </w:rPr>
        <w:fldChar w:fldCharType="separate"/>
      </w:r>
      <w:r w:rsidR="00023B51" w:rsidRPr="00F167A6">
        <w:rPr>
          <w:noProof/>
          <w:lang w:val="en-US"/>
        </w:rPr>
        <w:t>[8]</w:t>
      </w:r>
      <w:r w:rsidR="00126683" w:rsidRPr="00F167A6">
        <w:rPr>
          <w:lang w:val="en-US"/>
        </w:rPr>
        <w:fldChar w:fldCharType="end"/>
      </w:r>
    </w:p>
    <w:p w14:paraId="7EE61EBE" w14:textId="7EFA7813" w:rsidR="00157071" w:rsidRPr="00F167A6" w:rsidRDefault="00093831" w:rsidP="001114B8">
      <w:pPr>
        <w:pStyle w:val="Heading3"/>
        <w:numPr>
          <w:ilvl w:val="2"/>
          <w:numId w:val="7"/>
        </w:numPr>
        <w:ind w:left="709"/>
        <w:rPr>
          <w:lang w:val="en-US"/>
        </w:rPr>
      </w:pPr>
      <w:bookmarkStart w:id="100" w:name="_Toc14977786"/>
      <w:r w:rsidRPr="00F167A6">
        <w:rPr>
          <w:lang w:val="en-US"/>
        </w:rPr>
        <w:t>Voice Classifier/Identifier</w:t>
      </w:r>
      <w:bookmarkEnd w:id="100"/>
    </w:p>
    <w:p w14:paraId="69EB2B69" w14:textId="00839813" w:rsidR="008915B2" w:rsidRPr="00F167A6" w:rsidRDefault="008915B2" w:rsidP="00A83A1F">
      <w:pPr>
        <w:rPr>
          <w:lang w:val="en-US"/>
        </w:rPr>
      </w:pPr>
      <w:proofErr w:type="gramStart"/>
      <w:r w:rsidRPr="00F167A6">
        <w:rPr>
          <w:lang w:val="en-US"/>
        </w:rPr>
        <w:t>So</w:t>
      </w:r>
      <w:proofErr w:type="gramEnd"/>
      <w:r w:rsidRPr="00F167A6">
        <w:rPr>
          <w:lang w:val="en-US"/>
        </w:rPr>
        <w:t xml:space="preserve"> after </w:t>
      </w:r>
      <w:r w:rsidR="00CE3692" w:rsidRPr="00F167A6">
        <w:rPr>
          <w:lang w:val="en-US"/>
        </w:rPr>
        <w:t xml:space="preserve">that </w:t>
      </w:r>
      <w:r w:rsidRPr="00F167A6">
        <w:rPr>
          <w:lang w:val="en-US"/>
        </w:rPr>
        <w:t>features have been extracted from the signals, those features should be used to train the system to classify the words spoken. Here is a list of most commonly used classifiers.</w:t>
      </w:r>
    </w:p>
    <w:p w14:paraId="1318D690" w14:textId="3DC7A016" w:rsidR="008915B2" w:rsidRPr="00F167A6" w:rsidRDefault="008915B2" w:rsidP="001114B8">
      <w:pPr>
        <w:pStyle w:val="Heading4"/>
        <w:numPr>
          <w:ilvl w:val="0"/>
          <w:numId w:val="5"/>
        </w:numPr>
        <w:ind w:left="426"/>
        <w:rPr>
          <w:lang w:val="en-US"/>
        </w:rPr>
      </w:pPr>
      <w:r w:rsidRPr="00F167A6">
        <w:rPr>
          <w:lang w:val="en-US"/>
        </w:rPr>
        <w:t xml:space="preserve">Hidden Markov </w:t>
      </w:r>
      <w:proofErr w:type="gramStart"/>
      <w:r w:rsidRPr="00F167A6">
        <w:rPr>
          <w:lang w:val="en-US"/>
        </w:rPr>
        <w:t>Model(</w:t>
      </w:r>
      <w:proofErr w:type="gramEnd"/>
      <w:r w:rsidRPr="00F167A6">
        <w:rPr>
          <w:lang w:val="en-US"/>
        </w:rPr>
        <w:t>HMM)</w:t>
      </w:r>
    </w:p>
    <w:p w14:paraId="0BDA3607" w14:textId="51CBC77E" w:rsidR="004B13C9" w:rsidRPr="00F167A6" w:rsidRDefault="004B13C9" w:rsidP="00A83A1F">
      <w:pPr>
        <w:rPr>
          <w:lang w:val="en-US"/>
        </w:rPr>
      </w:pPr>
      <w:r w:rsidRPr="00F167A6">
        <w:rPr>
          <w:lang w:val="en-US"/>
        </w:rPr>
        <w:t>This model is trendy and an easy approach when it comes to classify words. It is based on huge vocabulary speech recognition systems, characterized by a finite state Markov model and a set of output distributions, and automatically trained on large speech data for many hours, thus comes its major advantage which decreasing the time and the complexity required for training the huge vocabulary in the system. Unfortunately this advantage led also its major limitation, which is the complexity to find the error of its scheme in order to enhance the performance.</w:t>
      </w:r>
      <w:r w:rsidR="00126683" w:rsidRPr="00F167A6">
        <w:rPr>
          <w:lang w:val="en-US"/>
        </w:rPr>
        <w:fldChar w:fldCharType="begin"/>
      </w:r>
      <w:r w:rsidR="00023B51" w:rsidRPr="00F167A6">
        <w:rPr>
          <w:lang w:val="en-US"/>
        </w:rPr>
        <w:instrText xml:space="preserve"> ADDIN ZOTERO_ITEM CSL_CITATION {"citationID":"FmXKTMYw","properties":{"formattedCitation":"[10]","plainCitation":"[10]","noteIndex":0},"citationItems":[{"id":36,"uris":["http://zotero.org/users/5742355/items/GYRNQSGG"],"uri":["http://zotero.org/users/5742355/items/GYRNQSGG"],"itemData":{"id":36,"type":"article-journal","title":"Hidden Markov Model and Speech Recognition","page":"26","source":"Zotero","language":"en","author":[{"family":"Uchat","given":"Nirav S"}]}}],"schema":"https://github.com/citation-style-language/schema/raw/master/csl-citation.json"} </w:instrText>
      </w:r>
      <w:r w:rsidR="00126683" w:rsidRPr="00F167A6">
        <w:rPr>
          <w:lang w:val="en-US"/>
        </w:rPr>
        <w:fldChar w:fldCharType="separate"/>
      </w:r>
      <w:r w:rsidR="00023B51" w:rsidRPr="00F167A6">
        <w:rPr>
          <w:noProof/>
          <w:lang w:val="en-US"/>
        </w:rPr>
        <w:t>[10]</w:t>
      </w:r>
      <w:r w:rsidR="00126683" w:rsidRPr="00F167A6">
        <w:rPr>
          <w:lang w:val="en-US"/>
        </w:rPr>
        <w:fldChar w:fldCharType="end"/>
      </w:r>
    </w:p>
    <w:p w14:paraId="07C53EDB" w14:textId="2BD72F9A" w:rsidR="00157071" w:rsidRPr="00F167A6" w:rsidRDefault="004B13C9" w:rsidP="001114B8">
      <w:pPr>
        <w:pStyle w:val="Heading4"/>
        <w:numPr>
          <w:ilvl w:val="0"/>
          <w:numId w:val="5"/>
        </w:numPr>
        <w:ind w:left="426"/>
        <w:rPr>
          <w:lang w:val="en-US"/>
        </w:rPr>
      </w:pPr>
      <w:r w:rsidRPr="00F167A6">
        <w:rPr>
          <w:lang w:val="en-US"/>
        </w:rPr>
        <w:t xml:space="preserve">Neural </w:t>
      </w:r>
      <w:proofErr w:type="gramStart"/>
      <w:r w:rsidRPr="00F167A6">
        <w:rPr>
          <w:lang w:val="en-US"/>
        </w:rPr>
        <w:t>Network</w:t>
      </w:r>
      <w:r w:rsidR="00557AF2" w:rsidRPr="00F167A6">
        <w:rPr>
          <w:lang w:val="en-US"/>
        </w:rPr>
        <w:t>(</w:t>
      </w:r>
      <w:proofErr w:type="gramEnd"/>
      <w:r w:rsidR="00557AF2" w:rsidRPr="00F167A6">
        <w:rPr>
          <w:lang w:val="en-US"/>
        </w:rPr>
        <w:t>NN)</w:t>
      </w:r>
    </w:p>
    <w:p w14:paraId="089E9E6B" w14:textId="4A99FA90" w:rsidR="004B13C9" w:rsidRPr="00F167A6" w:rsidRDefault="004B13C9" w:rsidP="004B13C9">
      <w:pPr>
        <w:rPr>
          <w:lang w:val="en-US"/>
        </w:rPr>
      </w:pPr>
      <w:r w:rsidRPr="00F167A6">
        <w:rPr>
          <w:lang w:val="en-US"/>
        </w:rPr>
        <w:t xml:space="preserve">Neural network </w:t>
      </w:r>
      <w:proofErr w:type="gramStart"/>
      <w:r w:rsidRPr="00F167A6">
        <w:rPr>
          <w:lang w:val="en-US"/>
        </w:rPr>
        <w:t>are</w:t>
      </w:r>
      <w:proofErr w:type="gramEnd"/>
      <w:r w:rsidRPr="00F167A6">
        <w:rPr>
          <w:lang w:val="en-US"/>
        </w:rPr>
        <w:t xml:space="preserve"> used mainly to solve complex identifications tasks, and they have also many number of advantages over the others, such as its ability to function independently of the speaker (unknown speaker) and its ability to work with noisy data. When compared to the HMM, the neural network provides much </w:t>
      </w:r>
      <w:proofErr w:type="gramStart"/>
      <w:r w:rsidRPr="00F167A6">
        <w:rPr>
          <w:lang w:val="en-US"/>
        </w:rPr>
        <w:t xml:space="preserve">more </w:t>
      </w:r>
      <w:r w:rsidR="00557AF2" w:rsidRPr="00F167A6">
        <w:rPr>
          <w:lang w:val="en-US"/>
        </w:rPr>
        <w:t>better</w:t>
      </w:r>
      <w:proofErr w:type="gramEnd"/>
      <w:r w:rsidR="00557AF2" w:rsidRPr="00F167A6">
        <w:rPr>
          <w:lang w:val="en-US"/>
        </w:rPr>
        <w:t xml:space="preserve"> accuracy, especially when the amount of training data is large as HMM is used mainly when the number of training data is limited.</w:t>
      </w:r>
    </w:p>
    <w:p w14:paraId="44D38D28" w14:textId="0E781024" w:rsidR="00CE3692" w:rsidRPr="00F167A6" w:rsidRDefault="00557AF2" w:rsidP="00A83A1F">
      <w:pPr>
        <w:rPr>
          <w:lang w:val="en-US"/>
        </w:rPr>
      </w:pPr>
      <w:r w:rsidRPr="00F167A6">
        <w:rPr>
          <w:lang w:val="en-US"/>
        </w:rPr>
        <w:t xml:space="preserve">The neural networks is being used also in phoneme recognition, and therefore </w:t>
      </w:r>
      <w:r w:rsidR="00C15B6F" w:rsidRPr="00F167A6">
        <w:rPr>
          <w:lang w:val="en-US"/>
        </w:rPr>
        <w:t>a</w:t>
      </w:r>
      <w:r w:rsidRPr="00F167A6">
        <w:rPr>
          <w:lang w:val="en-US"/>
        </w:rPr>
        <w:t xml:space="preserve"> combination called NN-HHM</w:t>
      </w:r>
      <w:r w:rsidR="00C15B6F" w:rsidRPr="00F167A6">
        <w:rPr>
          <w:lang w:val="en-US"/>
        </w:rPr>
        <w:t xml:space="preserve"> does exist</w:t>
      </w:r>
      <w:r w:rsidRPr="00F167A6">
        <w:rPr>
          <w:lang w:val="en-US"/>
        </w:rPr>
        <w:t xml:space="preserve">, where HHM is used for the language modeling, and the neural network for the phoneme identification part. </w:t>
      </w:r>
      <w:r w:rsidR="00126683" w:rsidRPr="00F167A6">
        <w:rPr>
          <w:lang w:val="en-US"/>
        </w:rPr>
        <w:fldChar w:fldCharType="begin"/>
      </w:r>
      <w:r w:rsidR="00023B51" w:rsidRPr="00F167A6">
        <w:rPr>
          <w:lang w:val="en-US"/>
        </w:rPr>
        <w:instrText xml:space="preserve"> ADDIN ZOTERO_ITEM CSL_CITATION {"citationID":"QDWMmai2","properties":{"formattedCitation":"[11]","plainCitation":"[11]","noteIndex":0},"citationItems":[{"id":37,"uris":["http://zotero.org/users/5742355/items/RPIE6IZG"],"uri":["http://zotero.org/users/5742355/items/RPIE6IZG"],"itemData":{"id":37,"type":"paper-conference","title":"Microsoft Word - Finding More Non-supersingular Elliptic Curves for Pairing..","source":"Semantic Scholar","abstract":"The speech signal conveys information about the identity of the speaker. The area of speaker identification is concerned with extracting the identity of the person speaking the utterance. As speech interaction with computers becomes more pervasive in activities such as the telephone, financial transactions and information retrieval from speech databases, the utility of automatically identifying a speaker is based solely on vocal characteristic. This paper emphasizes on text dependent speaker identification, which deals with detecting a particular speaker from a known population. The system prompts the user to provide speech utterance. System identifies the user by comparing the codebook of speech utterance with those of the stored in the database and lists, which contain the most likely speakers, could have given that speech utterance. The speech signal is recorded for N speakers further the features are extracted. Feature extraction is done by means of LPC coefficients, calculating AMDF, and DFT. The neural network is trained by applying these features as input parameters. The features are stored in templates for further comparison. The features for the speaker who has to be identified are extracted and compared with the stored templates using Back Propogation Algorithm. Here, the trained network corresponds to the output; the input is the extracted features of the speaker to be identified. The network does the weight adjustment and the best match is found to identify the speaker. The number of epochs required to get the target decides the network performance. Keywords—Average Mean Distance function, Backpropogation, Linear Predictive Coding, Multilayered Perceptron,","author":[{"family":"Kajave","given":"P. P."}],"issued":{"date-parts":[["2009"]]}}}],"schema":"https://github.com/citation-style-language/schema/raw/master/csl-citation.json"} </w:instrText>
      </w:r>
      <w:r w:rsidR="00126683" w:rsidRPr="00F167A6">
        <w:rPr>
          <w:lang w:val="en-US"/>
        </w:rPr>
        <w:fldChar w:fldCharType="separate"/>
      </w:r>
      <w:r w:rsidR="00023B51" w:rsidRPr="00F167A6">
        <w:rPr>
          <w:noProof/>
          <w:lang w:val="en-US"/>
        </w:rPr>
        <w:t>[11]</w:t>
      </w:r>
      <w:r w:rsidR="00126683" w:rsidRPr="00F167A6">
        <w:rPr>
          <w:lang w:val="en-US"/>
        </w:rPr>
        <w:fldChar w:fldCharType="end"/>
      </w:r>
    </w:p>
    <w:p w14:paraId="0B86ABCE" w14:textId="32C82F83" w:rsidR="00557AF2" w:rsidRPr="00F167A6" w:rsidRDefault="00557AF2" w:rsidP="001114B8">
      <w:pPr>
        <w:pStyle w:val="Heading4"/>
        <w:numPr>
          <w:ilvl w:val="0"/>
          <w:numId w:val="5"/>
        </w:numPr>
        <w:ind w:left="426"/>
        <w:rPr>
          <w:lang w:val="en-US"/>
        </w:rPr>
      </w:pPr>
      <w:r w:rsidRPr="00F167A6">
        <w:rPr>
          <w:lang w:val="en-US"/>
        </w:rPr>
        <w:lastRenderedPageBreak/>
        <w:t xml:space="preserve">Dynamic Time </w:t>
      </w:r>
      <w:proofErr w:type="gramStart"/>
      <w:r w:rsidRPr="00F167A6">
        <w:rPr>
          <w:lang w:val="en-US"/>
        </w:rPr>
        <w:t>Warping(</w:t>
      </w:r>
      <w:proofErr w:type="gramEnd"/>
      <w:r w:rsidRPr="00F167A6">
        <w:rPr>
          <w:lang w:val="en-US"/>
        </w:rPr>
        <w:t>DTW)</w:t>
      </w:r>
    </w:p>
    <w:p w14:paraId="2391C37D" w14:textId="317B5726" w:rsidR="005C11AB" w:rsidRPr="00F167A6" w:rsidRDefault="00557AF2" w:rsidP="00A97695">
      <w:pPr>
        <w:rPr>
          <w:lang w:val="en-US"/>
        </w:rPr>
      </w:pPr>
      <w:r w:rsidRPr="00F167A6">
        <w:rPr>
          <w:lang w:val="en-US"/>
        </w:rPr>
        <w:t xml:space="preserve">Dynamic Time Warping uses dynamic programming to perform the optimization process </w:t>
      </w:r>
      <w:r w:rsidR="005C11AB" w:rsidRPr="00F167A6">
        <w:rPr>
          <w:lang w:val="en-US"/>
        </w:rPr>
        <w:t xml:space="preserve">of identifying the similarities between two samples, the first is the original, and the second is the manipulated version of it. That is why it has been used to identify the manipulated versions of voice, video or even images. </w:t>
      </w:r>
      <w:r w:rsidR="0034409D" w:rsidRPr="00F167A6">
        <w:rPr>
          <w:lang w:val="en-US"/>
        </w:rPr>
        <w:fldChar w:fldCharType="begin"/>
      </w:r>
      <w:r w:rsidR="00023B51" w:rsidRPr="00F167A6">
        <w:rPr>
          <w:lang w:val="en-US"/>
        </w:rPr>
        <w:instrText xml:space="preserve"> ADDIN ZOTERO_ITEM CSL_CITATION {"citationID":"LLv0j8jZ","properties":{"formattedCitation":"[12]","plainCitation":"[12]","noteIndex":0},"citationItems":[{"id":40,"uris":["http://zotero.org/users/5742355/items/I6DIBMLZ"],"uri":["http://zotero.org/users/5742355/items/I6DIBMLZ"],"itemData":{"id":40,"type":"paper-conference","title":"Voice Recognition using Dynamic Time Warping and Mel-Frequency Cepstral Coefficients Algorithms","source":"Semantic Scholar","abstract":"Voice recognition is an important and active research area of the recent years. This research aims to build a system for voice recognition using dynamic time wrapping algorithm, by comparing the voice signal of the speaker with pre-stored voice signals in the database, and extracting the main features of the speaker voice signal using Mel-frequency cepstral coefficients, which is one of the most important factors in achieving high recognition accuracy. General Terms Dynamic time wrapping “DTW” algorithm, Mel-frequency Cepstral Coefficients “MFCC” algorithm, vocal signal.","DOI":"10.5120/20312-2362","author":[{"family":"Mansour","given":"Abdelmajid Hassan"},{"family":"Salh","given":"Gafar Zen Alabdeen"},{"family":"Mohammed","given":"Khalid Abdulkareem"}],"issued":{"date-parts":[["2015"]]}}}],"schema":"https://github.com/citation-style-language/schema/raw/master/csl-citation.json"} </w:instrText>
      </w:r>
      <w:r w:rsidR="0034409D" w:rsidRPr="00F167A6">
        <w:rPr>
          <w:lang w:val="en-US"/>
        </w:rPr>
        <w:fldChar w:fldCharType="separate"/>
      </w:r>
      <w:r w:rsidR="00023B51" w:rsidRPr="00F167A6">
        <w:rPr>
          <w:noProof/>
          <w:lang w:val="en-US"/>
        </w:rPr>
        <w:t>[12]</w:t>
      </w:r>
      <w:r w:rsidR="0034409D" w:rsidRPr="00F167A6">
        <w:rPr>
          <w:lang w:val="en-US"/>
        </w:rPr>
        <w:fldChar w:fldCharType="end"/>
      </w:r>
    </w:p>
    <w:p w14:paraId="2773ED20" w14:textId="77777777" w:rsidR="005C11AB" w:rsidRPr="00F167A6" w:rsidRDefault="005C11AB" w:rsidP="001114B8">
      <w:pPr>
        <w:pStyle w:val="Heading4"/>
        <w:numPr>
          <w:ilvl w:val="0"/>
          <w:numId w:val="5"/>
        </w:numPr>
        <w:ind w:left="426"/>
        <w:rPr>
          <w:lang w:val="en-US"/>
        </w:rPr>
      </w:pPr>
      <w:r w:rsidRPr="00F167A6">
        <w:rPr>
          <w:lang w:val="en-US"/>
        </w:rPr>
        <w:t xml:space="preserve">Vector </w:t>
      </w:r>
      <w:proofErr w:type="gramStart"/>
      <w:r w:rsidRPr="00F167A6">
        <w:rPr>
          <w:lang w:val="en-US"/>
        </w:rPr>
        <w:t>Quantization(</w:t>
      </w:r>
      <w:proofErr w:type="gramEnd"/>
      <w:r w:rsidRPr="00F167A6">
        <w:rPr>
          <w:lang w:val="en-US"/>
        </w:rPr>
        <w:t>VQ)</w:t>
      </w:r>
    </w:p>
    <w:p w14:paraId="293CCDDB" w14:textId="110B152D" w:rsidR="008915B2" w:rsidRPr="00F167A6" w:rsidRDefault="005C11AB" w:rsidP="005C11AB">
      <w:pPr>
        <w:rPr>
          <w:lang w:val="en-US"/>
        </w:rPr>
      </w:pPr>
      <w:r w:rsidRPr="00F167A6">
        <w:rPr>
          <w:lang w:val="en-US"/>
        </w:rPr>
        <w:t>VQ is basically a function mapping process, where it maps a word or input from a large space, into a smaller space called cluster, this cluster is identified by a code word, those collection of code words construct a code book.</w:t>
      </w:r>
    </w:p>
    <w:p w14:paraId="426BED92" w14:textId="5118B612" w:rsidR="005C11AB" w:rsidRPr="00F167A6" w:rsidRDefault="005C11AB" w:rsidP="005C11AB">
      <w:pPr>
        <w:rPr>
          <w:lang w:val="en-US"/>
        </w:rPr>
      </w:pPr>
      <w:r w:rsidRPr="00F167A6">
        <w:rPr>
          <w:lang w:val="en-US"/>
        </w:rPr>
        <w:t xml:space="preserve">Using the VQ method, a new codebook is constructed for each speaker, thus it may recognize the speaker even. </w:t>
      </w:r>
      <w:r w:rsidR="00CE3692" w:rsidRPr="00F167A6">
        <w:rPr>
          <w:lang w:val="en-US"/>
        </w:rPr>
        <w:t>This constructed codebook</w:t>
      </w:r>
      <w:r w:rsidR="00D34FDD">
        <w:rPr>
          <w:lang w:val="en-US"/>
        </w:rPr>
        <w:t xml:space="preserve"> (see figure 5)</w:t>
      </w:r>
      <w:r w:rsidR="00CE3692" w:rsidRPr="00F167A6">
        <w:rPr>
          <w:lang w:val="en-US"/>
        </w:rPr>
        <w:t xml:space="preserve"> acts as a </w:t>
      </w:r>
      <w:proofErr w:type="gramStart"/>
      <w:r w:rsidR="00CE3692" w:rsidRPr="00F167A6">
        <w:rPr>
          <w:lang w:val="en-US"/>
        </w:rPr>
        <w:t>pre-recorded words</w:t>
      </w:r>
      <w:proofErr w:type="gramEnd"/>
      <w:r w:rsidR="00CE3692" w:rsidRPr="00F167A6">
        <w:rPr>
          <w:lang w:val="en-US"/>
        </w:rPr>
        <w:t xml:space="preserve"> for the user, then used when the speaker is being tested to be identified or to recognize what does the speaker say in the system.</w:t>
      </w:r>
    </w:p>
    <w:p w14:paraId="4D1C2E04" w14:textId="25C1372E" w:rsidR="00CE3692" w:rsidRPr="00F167A6" w:rsidRDefault="00CE3692" w:rsidP="005C11AB">
      <w:pPr>
        <w:rPr>
          <w:lang w:val="en-US"/>
        </w:rPr>
      </w:pPr>
      <w:r w:rsidRPr="00F167A6">
        <w:rPr>
          <w:lang w:val="en-US"/>
        </w:rPr>
        <w:t>When it comes to Voice Recognition, the VQ is used to retain the high speaker recognition rate as a parameter to identify elements like number of speakers for instance as well as the size of training database.</w:t>
      </w:r>
      <w:r w:rsidR="0034409D" w:rsidRPr="00F167A6">
        <w:rPr>
          <w:lang w:val="en-US"/>
        </w:rPr>
        <w:fldChar w:fldCharType="begin"/>
      </w:r>
      <w:r w:rsidR="00023B51" w:rsidRPr="00F167A6">
        <w:rPr>
          <w:lang w:val="en-US"/>
        </w:rPr>
        <w:instrText xml:space="preserve"> ADDIN ZOTERO_ITEM CSL_CITATION {"citationID":"4ntVcRam","properties":{"formattedCitation":"[13]","plainCitation":"[13]","noteIndex":0},"citationItems":[{"id":43,"uris":["http://zotero.org/users/5742355/items/Y6U9QYKR"],"uri":["http://zotero.org/users/5742355/items/Y6U9QYKR"],"itemData":{"id":43,"type":"paper-conference","title":"Comparison of clustering algorithms in speaker identification","source":"Semantic Scholar","abstract":"In speaker identification, we match a given (unkown) speaker to the set of known speakers in a database. The database is constructed from the speech samples of each known speaker. Feature vectors are extracted from the samples by short-term spectral analysis, and processed further by vector quantization for locating the clusters in the feature space. We study the role of the vector quantization in the speaker identification system. We compare the performance of different clustering algorithms, and the influence of the codebook size. We want to find out, which method provides the best clustering result, and whether the difference in quality contribute to improvement in recognition accuracy of the system.","author":[{"family":"Kinnunen","given":"Tomi"}],"issued":{"date-parts":[["2000"]]}}}],"schema":"https://github.com/citation-style-language/schema/raw/master/csl-citation.json"} </w:instrText>
      </w:r>
      <w:r w:rsidR="0034409D" w:rsidRPr="00F167A6">
        <w:rPr>
          <w:lang w:val="en-US"/>
        </w:rPr>
        <w:fldChar w:fldCharType="separate"/>
      </w:r>
      <w:r w:rsidR="00023B51" w:rsidRPr="00F167A6">
        <w:rPr>
          <w:noProof/>
          <w:lang w:val="en-US"/>
        </w:rPr>
        <w:t>[13]</w:t>
      </w:r>
      <w:r w:rsidR="0034409D" w:rsidRPr="00F167A6">
        <w:rPr>
          <w:lang w:val="en-US"/>
        </w:rPr>
        <w:fldChar w:fldCharType="end"/>
      </w:r>
      <w:r w:rsidR="0034409D" w:rsidRPr="00F167A6">
        <w:rPr>
          <w:lang w:val="en-US"/>
        </w:rPr>
        <w:fldChar w:fldCharType="begin"/>
      </w:r>
      <w:r w:rsidR="00023B51" w:rsidRPr="00F167A6">
        <w:rPr>
          <w:lang w:val="en-US"/>
        </w:rPr>
        <w:instrText xml:space="preserve"> ADDIN ZOTERO_ITEM CSL_CITATION {"citationID":"NP827emo","properties":{"formattedCitation":"[14]","plainCitation":"[14]","noteIndex":0},"citationItems":[{"id":46,"uris":["http://zotero.org/users/5742355/items/TBTTWUD8"],"uri":["http://zotero.org/users/5742355/items/TBTTWUD8"],"itemData":{"id":46,"type":"paper-conference","title":"Speaker Identification by using Vector Quantization","source":"Semantic Scholar","abstract":"This paper presents a novel method for Speaker Identification based on Vector Quantization. The Speaker Identification system consists of two phases: training phase and testing phase. Vector Quantization (VQ) is used for feature extraction in both the training and testing phases. Two variations have been used. In method A, codebooks are generated from the speech samples, which are converted into 16 dimensional vectors by taking a overlap of 4. In method B, codebooks are generated from the speech samples, which are converted into 16 dimensional vectors without any overlap. For speaker identification, the codebook of the test sample is similarly generated and compared with the codebooks of the reference samples stored in the database. The results obtained for both the schemes have been compared. The results show that method 2 gives slightly better results than method 1.","author":[{"family":"Kekre","given":"Dr H. B."},{"family":"Kulkarni","given":"Mandar"}],"issued":{"date-parts":[["2010"]]}}}],"schema":"https://github.com/citation-style-language/schema/raw/master/csl-citation.json"} </w:instrText>
      </w:r>
      <w:r w:rsidR="0034409D" w:rsidRPr="00F167A6">
        <w:rPr>
          <w:lang w:val="en-US"/>
        </w:rPr>
        <w:fldChar w:fldCharType="separate"/>
      </w:r>
      <w:r w:rsidR="00023B51" w:rsidRPr="00F167A6">
        <w:rPr>
          <w:noProof/>
          <w:lang w:val="en-US"/>
        </w:rPr>
        <w:t>[14]</w:t>
      </w:r>
      <w:r w:rsidR="0034409D" w:rsidRPr="00F167A6">
        <w:rPr>
          <w:lang w:val="en-US"/>
        </w:rPr>
        <w:fldChar w:fldCharType="end"/>
      </w:r>
    </w:p>
    <w:p w14:paraId="78ACD12F" w14:textId="77777777" w:rsidR="00CE3692" w:rsidRPr="00F167A6" w:rsidRDefault="00CE3692" w:rsidP="005C11AB">
      <w:pPr>
        <w:rPr>
          <w:lang w:val="en-US"/>
        </w:rPr>
      </w:pPr>
    </w:p>
    <w:p w14:paraId="1FCF8C7B" w14:textId="77777777" w:rsidR="00CE3692" w:rsidRPr="00F167A6" w:rsidRDefault="00CE3692" w:rsidP="00CE3692">
      <w:pPr>
        <w:keepNext/>
        <w:jc w:val="center"/>
        <w:rPr>
          <w:lang w:val="en-US"/>
        </w:rPr>
      </w:pPr>
      <w:r w:rsidRPr="00F167A6">
        <w:rPr>
          <w:lang w:val="en-US"/>
        </w:rPr>
        <w:fldChar w:fldCharType="begin"/>
      </w:r>
      <w:r w:rsidRPr="00F167A6">
        <w:rPr>
          <w:lang w:val="en-US"/>
        </w:rPr>
        <w:instrText xml:space="preserve"> INCLUDEPICTURE "/var/folders/ym/2h3_yqyj0vg9gcdsbk48q2nm0000gn/T/com.microsoft.Word/WebArchiveCopyPasteTempFiles/figure1.gif" \* MERGEFORMATINET </w:instrText>
      </w:r>
      <w:r w:rsidRPr="00F167A6">
        <w:rPr>
          <w:lang w:val="en-US"/>
        </w:rPr>
        <w:fldChar w:fldCharType="separate"/>
      </w:r>
      <w:r w:rsidRPr="00F167A6">
        <w:rPr>
          <w:noProof/>
          <w:lang w:val="en-US"/>
        </w:rPr>
        <w:drawing>
          <wp:inline distT="0" distB="0" distL="0" distR="0" wp14:anchorId="68549CFC" wp14:editId="1117608B">
            <wp:extent cx="2956560" cy="2146700"/>
            <wp:effectExtent l="0" t="0" r="2540" b="0"/>
            <wp:docPr id="18" name="Picture 18" descr="Image result for vector quant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ctor quantiz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0933" cy="2157136"/>
                    </a:xfrm>
                    <a:prstGeom prst="rect">
                      <a:avLst/>
                    </a:prstGeom>
                    <a:noFill/>
                    <a:ln>
                      <a:noFill/>
                    </a:ln>
                  </pic:spPr>
                </pic:pic>
              </a:graphicData>
            </a:graphic>
          </wp:inline>
        </w:drawing>
      </w:r>
      <w:r w:rsidRPr="00F167A6">
        <w:rPr>
          <w:lang w:val="en-US"/>
        </w:rPr>
        <w:fldChar w:fldCharType="end"/>
      </w:r>
    </w:p>
    <w:p w14:paraId="649D3CEC" w14:textId="2D022298" w:rsidR="005C11AB" w:rsidRPr="001C6BC6" w:rsidRDefault="00CE3692" w:rsidP="001C6BC6">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5</w:t>
      </w:r>
      <w:r w:rsidRPr="00F167A6">
        <w:rPr>
          <w:sz w:val="20"/>
          <w:szCs w:val="20"/>
          <w:lang w:val="en-US"/>
        </w:rPr>
        <w:fldChar w:fldCharType="end"/>
      </w:r>
      <w:r w:rsidRPr="00F167A6">
        <w:rPr>
          <w:sz w:val="20"/>
          <w:szCs w:val="20"/>
          <w:lang w:val="en-US"/>
        </w:rPr>
        <w:t xml:space="preserve"> Codewords in 2-dimensional space. Input vectors are marked with an x, codewords are marked with red circles, and the Voronoi regions are separated with boundary lines (Source: http://www.mqasem.net/vectorquantization/vq.html)</w:t>
      </w:r>
    </w:p>
    <w:p w14:paraId="50C680CD" w14:textId="77777777" w:rsidR="001C6BC6" w:rsidRDefault="001C6BC6">
      <w:pPr>
        <w:tabs>
          <w:tab w:val="clear" w:pos="851"/>
        </w:tabs>
        <w:spacing w:after="0" w:line="240" w:lineRule="auto"/>
        <w:jc w:val="left"/>
        <w:rPr>
          <w:b/>
          <w:kern w:val="28"/>
          <w:sz w:val="26"/>
          <w:szCs w:val="20"/>
          <w:lang w:val="en-US" w:eastAsia="de-DE"/>
        </w:rPr>
      </w:pPr>
      <w:r>
        <w:rPr>
          <w:lang w:val="en-US"/>
        </w:rPr>
        <w:br w:type="page"/>
      </w:r>
    </w:p>
    <w:p w14:paraId="03D014CB" w14:textId="4D9463D3" w:rsidR="009E58D7" w:rsidRPr="00F167A6" w:rsidRDefault="00CF5DB7" w:rsidP="001114B8">
      <w:pPr>
        <w:pStyle w:val="Heading2"/>
        <w:numPr>
          <w:ilvl w:val="1"/>
          <w:numId w:val="7"/>
        </w:numPr>
        <w:ind w:left="709"/>
        <w:rPr>
          <w:lang w:val="en-US"/>
        </w:rPr>
      </w:pPr>
      <w:bookmarkStart w:id="101" w:name="_Toc14977787"/>
      <w:r w:rsidRPr="00F167A6">
        <w:rPr>
          <w:lang w:val="en-US"/>
        </w:rPr>
        <w:lastRenderedPageBreak/>
        <w:t>T</w:t>
      </w:r>
      <w:r w:rsidR="00EC075F" w:rsidRPr="00F167A6">
        <w:rPr>
          <w:lang w:val="en-US"/>
        </w:rPr>
        <w:t>opic in depth</w:t>
      </w:r>
      <w:bookmarkEnd w:id="101"/>
    </w:p>
    <w:p w14:paraId="583946C8" w14:textId="666A0165" w:rsidR="00CC65CB" w:rsidRPr="00F167A6" w:rsidRDefault="00CC65CB" w:rsidP="00A83A1F">
      <w:pPr>
        <w:rPr>
          <w:lang w:val="en-US"/>
        </w:rPr>
      </w:pPr>
      <w:commentRangeStart w:id="102"/>
      <w:r w:rsidRPr="00F167A6">
        <w:rPr>
          <w:lang w:val="en-US"/>
        </w:rPr>
        <w:t>This sub-chapter will go through the fields where the voice recognition is mostly used and in which context does it help to accomplish a specific purpose. At the first glance, one might think that voice recognition is used only for the smart assistant or voice messages, but it really did improve many other fields, that no one might consider the impact of voice recognition to those, and here are some.</w:t>
      </w:r>
      <w:commentRangeEnd w:id="102"/>
      <w:r w:rsidR="00337F57">
        <w:rPr>
          <w:rStyle w:val="CommentReference"/>
        </w:rPr>
        <w:commentReference w:id="102"/>
      </w:r>
    </w:p>
    <w:p w14:paraId="285D5BD9" w14:textId="77777777" w:rsidR="00CC65CB" w:rsidRPr="00F167A6" w:rsidRDefault="00CC65CB" w:rsidP="001114B8">
      <w:pPr>
        <w:pStyle w:val="Heading3"/>
        <w:numPr>
          <w:ilvl w:val="0"/>
          <w:numId w:val="8"/>
        </w:numPr>
        <w:ind w:left="426"/>
        <w:rPr>
          <w:lang w:val="en-US"/>
        </w:rPr>
      </w:pPr>
      <w:bookmarkStart w:id="103" w:name="_Toc14966746"/>
      <w:bookmarkStart w:id="104" w:name="_Toc14976743"/>
      <w:bookmarkStart w:id="105" w:name="_Toc14977788"/>
      <w:r w:rsidRPr="00F167A6">
        <w:rPr>
          <w:lang w:val="en-US"/>
        </w:rPr>
        <w:t>Evolving search engines</w:t>
      </w:r>
      <w:bookmarkEnd w:id="103"/>
      <w:bookmarkEnd w:id="104"/>
      <w:bookmarkEnd w:id="105"/>
    </w:p>
    <w:p w14:paraId="20994A9B" w14:textId="7691376A" w:rsidR="00CC65CB" w:rsidRPr="00F167A6" w:rsidRDefault="00CC65CB" w:rsidP="00CC65CB">
      <w:pPr>
        <w:rPr>
          <w:lang w:val="en-US"/>
        </w:rPr>
      </w:pPr>
      <w:r w:rsidRPr="00F167A6">
        <w:rPr>
          <w:lang w:val="en-US"/>
        </w:rPr>
        <w:t xml:space="preserve">The search engines nowadays have become a necessity in our lives,  but </w:t>
      </w:r>
      <w:r w:rsidR="00C15B6F" w:rsidRPr="00F167A6">
        <w:rPr>
          <w:lang w:val="en-US"/>
        </w:rPr>
        <w:t>people do</w:t>
      </w:r>
      <w:r w:rsidRPr="00F167A6">
        <w:rPr>
          <w:lang w:val="en-US"/>
        </w:rPr>
        <w:t xml:space="preserve"> find sometimes difficulties expressing what do</w:t>
      </w:r>
      <w:r w:rsidR="000B175C" w:rsidRPr="00F167A6">
        <w:rPr>
          <w:lang w:val="en-US"/>
        </w:rPr>
        <w:t xml:space="preserve"> </w:t>
      </w:r>
      <w:r w:rsidR="00C15B6F" w:rsidRPr="00F167A6">
        <w:rPr>
          <w:lang w:val="en-US"/>
        </w:rPr>
        <w:t>they</w:t>
      </w:r>
      <w:r w:rsidRPr="00F167A6">
        <w:rPr>
          <w:lang w:val="en-US"/>
        </w:rPr>
        <w:t xml:space="preserve"> really mean in verbalized words, and would prefer to say our query more naturally, </w:t>
      </w:r>
      <w:r w:rsidR="000B175C" w:rsidRPr="00F167A6">
        <w:rPr>
          <w:lang w:val="en-US"/>
        </w:rPr>
        <w:t>and that is</w:t>
      </w:r>
      <w:r w:rsidRPr="00F167A6">
        <w:rPr>
          <w:lang w:val="en-US"/>
        </w:rPr>
        <w:t xml:space="preserve"> the </w:t>
      </w:r>
      <w:r w:rsidR="000B175C" w:rsidRPr="00F167A6">
        <w:rPr>
          <w:lang w:val="en-US"/>
        </w:rPr>
        <w:t>biggest role of</w:t>
      </w:r>
      <w:r w:rsidRPr="00F167A6">
        <w:rPr>
          <w:lang w:val="en-US"/>
        </w:rPr>
        <w:t xml:space="preserve"> voice recognition</w:t>
      </w:r>
      <w:r w:rsidR="000B175C" w:rsidRPr="00F167A6">
        <w:rPr>
          <w:lang w:val="en-US"/>
        </w:rPr>
        <w:t xml:space="preserve"> in the search engines</w:t>
      </w:r>
      <w:r w:rsidRPr="00F167A6">
        <w:rPr>
          <w:lang w:val="en-US"/>
        </w:rPr>
        <w:t>.</w:t>
      </w:r>
    </w:p>
    <w:p w14:paraId="4ADE1017" w14:textId="01BF1E1E" w:rsidR="00CC65CB" w:rsidRPr="00F167A6" w:rsidRDefault="00CC65CB" w:rsidP="00A83A1F">
      <w:pPr>
        <w:rPr>
          <w:lang w:val="en-US"/>
        </w:rPr>
      </w:pPr>
      <w:r w:rsidRPr="00F167A6">
        <w:rPr>
          <w:lang w:val="en-US"/>
        </w:rPr>
        <w:t>It is not meant that</w:t>
      </w:r>
      <w:r w:rsidR="00C15B6F" w:rsidRPr="00F167A6">
        <w:rPr>
          <w:lang w:val="en-US"/>
        </w:rPr>
        <w:t xml:space="preserve"> queries shall be searched via voice</w:t>
      </w:r>
      <w:r w:rsidRPr="00F167A6">
        <w:rPr>
          <w:lang w:val="en-US"/>
        </w:rPr>
        <w:t>, although that is also an option on the major search engine such as Google for instance, yet it is meant that the search engine use the voice recognition training data entered daily and the intent behind it to give back better search results with high percentages of accuracy.</w:t>
      </w:r>
      <w:r w:rsidR="0034409D" w:rsidRPr="00F167A6">
        <w:rPr>
          <w:lang w:val="en-US"/>
        </w:rPr>
        <w:t xml:space="preserve"> </w:t>
      </w:r>
      <w:r w:rsidR="0034409D" w:rsidRPr="00F167A6">
        <w:rPr>
          <w:lang w:val="en-US"/>
        </w:rPr>
        <w:fldChar w:fldCharType="begin"/>
      </w:r>
      <w:r w:rsidR="00023B51" w:rsidRPr="00F167A6">
        <w:rPr>
          <w:lang w:val="en-US"/>
        </w:rPr>
        <w:instrText xml:space="preserve"> ADDIN ZOTERO_ITEM CSL_CITATION {"citationID":"DkQYEs2G","properties":{"formattedCitation":"[15]","plainCitation":"[15]","noteIndex":0},"citationItems":[{"id":49,"uris":["http://zotero.org/users/5742355/items/39GKXY98"],"uri":["http://zotero.org/users/5742355/items/39GKXY98"],"itemData":{"id":49,"type":"post-weblog","title":"Understanding the impact of speech recognition software on search","container-title":"Search Engine Watch","abstract":"As technology stands right now, we may not be at the point of making real “human” connections with our mobile devices, but we do talk to them. We talk to them a lot.","URL":"https://searchenginewatch.com/2016/09/29/understanding-the-impact-of-speech-recognition-software-on-search/","language":"en-US","issued":{"date-parts":[["2016",9,29]]},"accessed":{"date-parts":[["2019",7,9]]}}}],"schema":"https://github.com/citation-style-language/schema/raw/master/csl-citation.json"} </w:instrText>
      </w:r>
      <w:r w:rsidR="0034409D" w:rsidRPr="00F167A6">
        <w:rPr>
          <w:lang w:val="en-US"/>
        </w:rPr>
        <w:fldChar w:fldCharType="separate"/>
      </w:r>
      <w:r w:rsidR="00023B51" w:rsidRPr="00F167A6">
        <w:rPr>
          <w:noProof/>
          <w:lang w:val="en-US"/>
        </w:rPr>
        <w:t>[15]</w:t>
      </w:r>
      <w:r w:rsidR="0034409D" w:rsidRPr="00F167A6">
        <w:rPr>
          <w:lang w:val="en-US"/>
        </w:rPr>
        <w:fldChar w:fldCharType="end"/>
      </w:r>
    </w:p>
    <w:p w14:paraId="441C2111" w14:textId="77777777" w:rsidR="00CC65CB" w:rsidRPr="00F167A6" w:rsidRDefault="00CC65CB" w:rsidP="001114B8">
      <w:pPr>
        <w:pStyle w:val="Heading3"/>
        <w:numPr>
          <w:ilvl w:val="0"/>
          <w:numId w:val="8"/>
        </w:numPr>
        <w:ind w:left="426"/>
        <w:rPr>
          <w:lang w:val="en-US"/>
        </w:rPr>
      </w:pPr>
      <w:bookmarkStart w:id="106" w:name="_Toc14966747"/>
      <w:bookmarkStart w:id="107" w:name="_Toc14976744"/>
      <w:bookmarkStart w:id="108" w:name="_Toc14977789"/>
      <w:r w:rsidRPr="00F167A6">
        <w:rPr>
          <w:lang w:val="en-US"/>
        </w:rPr>
        <w:t>Communication in service providers</w:t>
      </w:r>
      <w:bookmarkEnd w:id="106"/>
      <w:bookmarkEnd w:id="107"/>
      <w:bookmarkEnd w:id="108"/>
    </w:p>
    <w:p w14:paraId="062D536F" w14:textId="3DB8FF32" w:rsidR="00CC65CB" w:rsidRPr="00F167A6" w:rsidRDefault="00CC65CB" w:rsidP="00CC65CB">
      <w:pPr>
        <w:rPr>
          <w:lang w:val="en-US"/>
        </w:rPr>
      </w:pPr>
      <w:r w:rsidRPr="00F167A6">
        <w:rPr>
          <w:lang w:val="en-US"/>
        </w:rPr>
        <w:t xml:space="preserve">With the higher number of services available nowadays, </w:t>
      </w:r>
      <w:r w:rsidR="00C15B6F" w:rsidRPr="00F167A6">
        <w:rPr>
          <w:lang w:val="en-US"/>
        </w:rPr>
        <w:t>therefor is the number of customers also huge</w:t>
      </w:r>
      <w:r w:rsidRPr="00F167A6">
        <w:rPr>
          <w:lang w:val="en-US"/>
        </w:rPr>
        <w:t>, therefor the high number of technical support calls and guidance request, unfortunately that might lead to a long waiting periods on call till the customer been redirected to the technical assistant.</w:t>
      </w:r>
    </w:p>
    <w:p w14:paraId="13E67D07" w14:textId="0D1D7862" w:rsidR="00CC65CB" w:rsidRPr="00F167A6" w:rsidRDefault="00CC65CB" w:rsidP="00CC65CB">
      <w:pPr>
        <w:rPr>
          <w:lang w:val="en-US"/>
        </w:rPr>
      </w:pPr>
      <w:r w:rsidRPr="00F167A6">
        <w:rPr>
          <w:lang w:val="en-US"/>
        </w:rPr>
        <w:t>That has arisen the need of a</w:t>
      </w:r>
      <w:r w:rsidR="00673645" w:rsidRPr="00F167A6">
        <w:rPr>
          <w:lang w:val="en-US"/>
        </w:rPr>
        <w:t>n</w:t>
      </w:r>
      <w:r w:rsidRPr="00F167A6">
        <w:rPr>
          <w:lang w:val="en-US"/>
        </w:rPr>
        <w:t xml:space="preserve"> innovative solution to help the customers get the guidance they needed in a short amount of time, thus is the voice recognition integrated.</w:t>
      </w:r>
    </w:p>
    <w:p w14:paraId="08B62082" w14:textId="1EE9CB77" w:rsidR="00CC65CB" w:rsidRPr="00F167A6" w:rsidRDefault="00CC65CB" w:rsidP="00A83A1F">
      <w:pPr>
        <w:rPr>
          <w:lang w:val="en-US"/>
        </w:rPr>
      </w:pPr>
      <w:r w:rsidRPr="00F167A6">
        <w:rPr>
          <w:lang w:val="en-US"/>
        </w:rPr>
        <w:t>In this situation the customer doesn’t have to enter any numbers using the keypad, yet the customer should be able to speak more naturally and let the smart assistant guide him/her through the problem solving process.</w:t>
      </w:r>
      <w:r w:rsidR="0034409D" w:rsidRPr="00F167A6">
        <w:rPr>
          <w:lang w:val="en-US"/>
        </w:rPr>
        <w:t xml:space="preserve"> </w:t>
      </w:r>
      <w:r w:rsidR="0034409D" w:rsidRPr="00F167A6">
        <w:rPr>
          <w:lang w:val="en-US"/>
        </w:rPr>
        <w:fldChar w:fldCharType="begin"/>
      </w:r>
      <w:r w:rsidR="00157DB3" w:rsidRPr="00F167A6">
        <w:rPr>
          <w:lang w:val="en-US"/>
        </w:rPr>
        <w:instrText xml:space="preserve"> ADDIN ZOTERO_ITEM CSL_CITATION {"citationID":"Fu20sEMh","properties":{"formattedCitation":"[16]","plainCitation":"[16]","noteIndex":0},"citationItems":[{"id":51,"uris":["http://zotero.org/users/5742355/items/ZK2M3U9N"],"uri":["http://zotero.org/users/5742355/items/ZK2M3U9N"],"itemData":{"id":51,"type":"webpage","title":"Leveraging speech recognition technology in call centers","container-title":"SearchCustomerExperience","abstract":"Get tips for leveraging speech recognition technology in the call center and learn the basics about speech recognition software and speech recognition vendors.","URL":"https://searchcustomerexperience.techtarget.com/report/Leveraging-speech-recognition-technology-in-call-centers","language":"en","issued":{"date-parts":[["2009",5]]},"accessed":{"date-parts":[["2019",7,9]]}}}],"schema":"https://github.com/citation-style-language/schema/raw/master/csl-citation.json"} </w:instrText>
      </w:r>
      <w:r w:rsidR="0034409D" w:rsidRPr="00F167A6">
        <w:rPr>
          <w:lang w:val="en-US"/>
        </w:rPr>
        <w:fldChar w:fldCharType="separate"/>
      </w:r>
      <w:r w:rsidR="00023B51" w:rsidRPr="00F167A6">
        <w:rPr>
          <w:noProof/>
          <w:lang w:val="en-US"/>
        </w:rPr>
        <w:t>[16]</w:t>
      </w:r>
      <w:r w:rsidR="0034409D" w:rsidRPr="00F167A6">
        <w:rPr>
          <w:lang w:val="en-US"/>
        </w:rPr>
        <w:fldChar w:fldCharType="end"/>
      </w:r>
    </w:p>
    <w:p w14:paraId="05DC1193" w14:textId="77777777" w:rsidR="00A83A1F" w:rsidRPr="00F167A6" w:rsidRDefault="00A83A1F">
      <w:pPr>
        <w:tabs>
          <w:tab w:val="clear" w:pos="851"/>
        </w:tabs>
        <w:spacing w:after="0" w:line="240" w:lineRule="auto"/>
        <w:jc w:val="left"/>
        <w:rPr>
          <w:b/>
          <w:i/>
          <w:kern w:val="28"/>
          <w:szCs w:val="20"/>
          <w:lang w:val="en-US" w:eastAsia="de-DE"/>
        </w:rPr>
      </w:pPr>
      <w:r w:rsidRPr="00F167A6">
        <w:rPr>
          <w:lang w:val="en-US"/>
        </w:rPr>
        <w:br w:type="page"/>
      </w:r>
    </w:p>
    <w:p w14:paraId="4E09C436" w14:textId="415C1D47" w:rsidR="00CC65CB" w:rsidRPr="00F167A6" w:rsidRDefault="00CC65CB" w:rsidP="001114B8">
      <w:pPr>
        <w:pStyle w:val="Heading3"/>
        <w:numPr>
          <w:ilvl w:val="0"/>
          <w:numId w:val="8"/>
        </w:numPr>
        <w:ind w:left="426"/>
        <w:rPr>
          <w:lang w:val="en-US"/>
        </w:rPr>
      </w:pPr>
      <w:bookmarkStart w:id="109" w:name="_Toc14966748"/>
      <w:bookmarkStart w:id="110" w:name="_Toc14976745"/>
      <w:bookmarkStart w:id="111" w:name="_Toc14977790"/>
      <w:r w:rsidRPr="00F167A6">
        <w:rPr>
          <w:lang w:val="en-US"/>
        </w:rPr>
        <w:lastRenderedPageBreak/>
        <w:t>Voice b</w:t>
      </w:r>
      <w:r w:rsidR="00A83A1F" w:rsidRPr="00F167A6">
        <w:rPr>
          <w:lang w:val="en-US"/>
        </w:rPr>
        <w:t>i</w:t>
      </w:r>
      <w:r w:rsidRPr="00F167A6">
        <w:rPr>
          <w:lang w:val="en-US"/>
        </w:rPr>
        <w:t>ometrics as authentication</w:t>
      </w:r>
      <w:bookmarkEnd w:id="109"/>
      <w:bookmarkEnd w:id="110"/>
      <w:bookmarkEnd w:id="111"/>
    </w:p>
    <w:p w14:paraId="67B9332A" w14:textId="1F20891F" w:rsidR="00CC65CB" w:rsidRPr="00F167A6" w:rsidRDefault="00337F57" w:rsidP="00CC65CB">
      <w:pPr>
        <w:rPr>
          <w:lang w:val="en-US"/>
        </w:rPr>
      </w:pPr>
      <w:ins w:id="112" w:author="Kalunder Madlaina" w:date="2019-07-26T17:20:00Z">
        <w:r>
          <w:rPr>
            <w:lang w:val="en-US"/>
          </w:rPr>
          <w:t xml:space="preserve">Voice biometrics description… </w:t>
        </w:r>
      </w:ins>
      <w:r w:rsidR="00CC65CB" w:rsidRPr="00F167A6">
        <w:rPr>
          <w:lang w:val="en-US"/>
        </w:rPr>
        <w:t>This model has been used even in Switzerland by some companies, Sunrise telecommunication for instance, as they would ask the customer to use a sample of the voice to get its biometrics and construct a model so that the customer doesn’t have to give a number of personal sensitive data which might take a while before illustrating the customer’s request and intent of calling.</w:t>
      </w:r>
    </w:p>
    <w:p w14:paraId="0B5C8F2A" w14:textId="77777777" w:rsidR="00A83A1F" w:rsidRPr="00F167A6" w:rsidRDefault="00673645" w:rsidP="00A83A1F">
      <w:pPr>
        <w:rPr>
          <w:lang w:val="en-US"/>
        </w:rPr>
      </w:pPr>
      <w:r w:rsidRPr="00F167A6">
        <w:rPr>
          <w:lang w:val="en-US"/>
        </w:rPr>
        <w:t>The voice biometrics are not only used in the services company, but also to authenticate the unlocking process of the smartphone and also to give commands to the virtual smart assistant.</w:t>
      </w:r>
      <w:r w:rsidR="0034409D" w:rsidRPr="00F167A6">
        <w:rPr>
          <w:lang w:val="en-US"/>
        </w:rPr>
        <w:t xml:space="preserve"> </w:t>
      </w:r>
      <w:r w:rsidR="00011113" w:rsidRPr="00F167A6">
        <w:rPr>
          <w:lang w:val="en-US"/>
        </w:rPr>
        <w:fldChar w:fldCharType="begin"/>
      </w:r>
      <w:r w:rsidR="00023B51" w:rsidRPr="00F167A6">
        <w:rPr>
          <w:lang w:val="en-US"/>
        </w:rPr>
        <w:instrText xml:space="preserve"> ADDIN ZOTERO_ITEM CSL_CITATION {"citationID":"vQPxr1kC","properties":{"formattedCitation":"[17]","plainCitation":"[17]","noteIndex":0},"citationItems":[{"id":53,"uris":["http://zotero.org/users/5742355/items/AND5CHYS"],"uri":["http://zotero.org/users/5742355/items/AND5CHYS"],"itemData":{"id":53,"type":"webpage","title":"Voice and Speech Recognition","container-title":"FindBiometrics","abstract":"Voice and speech recognition are two separate biometric modalities that, because they are dependent on the human voice, see a considerable...","URL":"https://findbiometrics.com/solutions/voice-speech-recognition/","language":"en-US","accessed":{"date-parts":[["2019",7,9]]}}}],"schema":"https://github.com/citation-style-language/schema/raw/master/csl-citation.json"} </w:instrText>
      </w:r>
      <w:r w:rsidR="00011113" w:rsidRPr="00F167A6">
        <w:rPr>
          <w:lang w:val="en-US"/>
        </w:rPr>
        <w:fldChar w:fldCharType="separate"/>
      </w:r>
      <w:r w:rsidR="00023B51" w:rsidRPr="00F167A6">
        <w:rPr>
          <w:noProof/>
          <w:lang w:val="en-US"/>
        </w:rPr>
        <w:t>[17]</w:t>
      </w:r>
      <w:r w:rsidR="00011113" w:rsidRPr="00F167A6">
        <w:rPr>
          <w:lang w:val="en-US"/>
        </w:rPr>
        <w:fldChar w:fldCharType="end"/>
      </w:r>
    </w:p>
    <w:p w14:paraId="782553DE" w14:textId="37A68C2E" w:rsidR="00673645" w:rsidRPr="00F167A6" w:rsidRDefault="00673645" w:rsidP="001114B8">
      <w:pPr>
        <w:pStyle w:val="Heading3"/>
        <w:numPr>
          <w:ilvl w:val="0"/>
          <w:numId w:val="8"/>
        </w:numPr>
        <w:ind w:left="426"/>
        <w:rPr>
          <w:lang w:val="en-US"/>
        </w:rPr>
      </w:pPr>
      <w:bookmarkStart w:id="113" w:name="_Toc14966749"/>
      <w:bookmarkStart w:id="114" w:name="_Toc14976746"/>
      <w:bookmarkStart w:id="115" w:name="_Toc14977791"/>
      <w:r w:rsidRPr="00F167A6">
        <w:rPr>
          <w:lang w:val="en-US"/>
        </w:rPr>
        <w:t xml:space="preserve">Smart </w:t>
      </w:r>
      <w:r w:rsidR="00782B33" w:rsidRPr="00F167A6">
        <w:rPr>
          <w:lang w:val="en-US"/>
        </w:rPr>
        <w:t>Assistant</w:t>
      </w:r>
      <w:bookmarkEnd w:id="113"/>
      <w:bookmarkEnd w:id="114"/>
      <w:bookmarkEnd w:id="115"/>
    </w:p>
    <w:p w14:paraId="641D2FB6" w14:textId="5CCEA9F8" w:rsidR="00673645" w:rsidRPr="00F167A6" w:rsidRDefault="00673645" w:rsidP="00CC65CB">
      <w:pPr>
        <w:rPr>
          <w:lang w:val="en-US"/>
        </w:rPr>
      </w:pPr>
      <w:r w:rsidRPr="00F167A6">
        <w:rPr>
          <w:lang w:val="en-US"/>
        </w:rPr>
        <w:t>Thanks to Amazon, Google and Siri, the smart voice assistant industry</w:t>
      </w:r>
      <w:r w:rsidR="00D34FDD">
        <w:rPr>
          <w:lang w:val="en-US"/>
        </w:rPr>
        <w:t xml:space="preserve"> (see figure 6)</w:t>
      </w:r>
      <w:r w:rsidRPr="00F167A6">
        <w:rPr>
          <w:lang w:val="en-US"/>
        </w:rPr>
        <w:t xml:space="preserve"> is growing rapidly nowadays and companies compete to provide a </w:t>
      </w:r>
      <w:proofErr w:type="gramStart"/>
      <w:r w:rsidRPr="00F167A6">
        <w:rPr>
          <w:lang w:val="en-US"/>
        </w:rPr>
        <w:t>better experiences</w:t>
      </w:r>
      <w:proofErr w:type="gramEnd"/>
      <w:r w:rsidRPr="00F167A6">
        <w:rPr>
          <w:lang w:val="en-US"/>
        </w:rPr>
        <w:t xml:space="preserve"> to their clients to acquire a bigger market share.</w:t>
      </w:r>
    </w:p>
    <w:p w14:paraId="2380B2D8" w14:textId="54DB075E" w:rsidR="00673645" w:rsidRPr="00F167A6" w:rsidRDefault="00673645" w:rsidP="00CC65CB">
      <w:pPr>
        <w:rPr>
          <w:lang w:val="en-US"/>
        </w:rPr>
      </w:pPr>
      <w:r w:rsidRPr="00F167A6">
        <w:rPr>
          <w:lang w:val="en-US"/>
        </w:rPr>
        <w:t xml:space="preserve">Voice assistant helps to accomplish </w:t>
      </w:r>
      <w:r w:rsidR="00C15B6F" w:rsidRPr="00F167A6">
        <w:rPr>
          <w:lang w:val="en-US"/>
        </w:rPr>
        <w:t>the major types</w:t>
      </w:r>
      <w:r w:rsidRPr="00F167A6">
        <w:rPr>
          <w:lang w:val="en-US"/>
        </w:rPr>
        <w:t xml:space="preserve"> of task, for instance setting up an alarm, playing music, calling contact, writing messages …etc.</w:t>
      </w:r>
    </w:p>
    <w:p w14:paraId="540C2C7A" w14:textId="517DC10A" w:rsidR="00673645" w:rsidRPr="00F167A6" w:rsidRDefault="00673645" w:rsidP="00CC65CB">
      <w:pPr>
        <w:rPr>
          <w:lang w:val="en-US"/>
        </w:rPr>
      </w:pPr>
      <w:r w:rsidRPr="00F167A6">
        <w:rPr>
          <w:lang w:val="en-US"/>
        </w:rPr>
        <w:t xml:space="preserve">Although a huge amount of people still consider the breakage of their own privacy, nevertheless the smart assistant is the considered to be the next big thing, especially when the companies start to expand the capabilities of the voice assistant as Google did for instant with the </w:t>
      </w:r>
      <w:r w:rsidR="00782B33" w:rsidRPr="00F167A6">
        <w:rPr>
          <w:lang w:val="en-US"/>
        </w:rPr>
        <w:t>Duplex</w:t>
      </w:r>
      <w:r w:rsidRPr="00F167A6">
        <w:rPr>
          <w:lang w:val="en-US"/>
        </w:rPr>
        <w:t xml:space="preserve"> feature presented last year. </w:t>
      </w:r>
      <w:r w:rsidR="00011113" w:rsidRPr="00F167A6">
        <w:rPr>
          <w:lang w:val="en-US"/>
        </w:rPr>
        <w:t xml:space="preserve"> </w:t>
      </w:r>
      <w:r w:rsidR="00011113" w:rsidRPr="00F167A6">
        <w:rPr>
          <w:lang w:val="en-US"/>
        </w:rPr>
        <w:fldChar w:fldCharType="begin"/>
      </w:r>
      <w:r w:rsidR="00023B51" w:rsidRPr="00F167A6">
        <w:rPr>
          <w:lang w:val="en-US"/>
        </w:rPr>
        <w:instrText xml:space="preserve"> ADDIN ZOTERO_ITEM CSL_CITATION {"citationID":"VCfW9Q6T","properties":{"formattedCitation":"[18]","plainCitation":"[18]","noteIndex":0},"citationItems":[{"id":55,"uris":["http://zotero.org/users/5742355/items/358C8PWA"],"uri":["http://zotero.org/users/5742355/items/358C8PWA"],"itemData":{"id":55,"type":"webpage","title":"How Voice Assistants Are Changing Our Lives","container-title":"Smartsheet","abstract":"Voice assistants are developing quickly, changing our lives, and making things easier. Learn everything you need to know to leverage this innovative technology.","URL":"https://www.smartsheet.com/voice-assistants-artificial-intelligence","language":"en","issued":{"date-parts":[["2018",4,16]]},"accessed":{"date-parts":[["2019",7,9]]}}}],"schema":"https://github.com/citation-style-language/schema/raw/master/csl-citation.json"} </w:instrText>
      </w:r>
      <w:r w:rsidR="00011113" w:rsidRPr="00F167A6">
        <w:rPr>
          <w:lang w:val="en-US"/>
        </w:rPr>
        <w:fldChar w:fldCharType="separate"/>
      </w:r>
      <w:r w:rsidR="00023B51" w:rsidRPr="00F167A6">
        <w:rPr>
          <w:noProof/>
          <w:lang w:val="en-US"/>
        </w:rPr>
        <w:t>[18]</w:t>
      </w:r>
      <w:r w:rsidR="00011113" w:rsidRPr="00F167A6">
        <w:rPr>
          <w:lang w:val="en-US"/>
        </w:rPr>
        <w:fldChar w:fldCharType="end"/>
      </w:r>
    </w:p>
    <w:p w14:paraId="04D20BF4" w14:textId="77777777" w:rsidR="00525106" w:rsidRPr="00F167A6" w:rsidRDefault="00525106" w:rsidP="00525106">
      <w:pPr>
        <w:keepNext/>
        <w:jc w:val="center"/>
        <w:rPr>
          <w:lang w:val="en-US"/>
        </w:rPr>
      </w:pPr>
      <w:r w:rsidRPr="00F167A6">
        <w:rPr>
          <w:lang w:val="en-US"/>
        </w:rPr>
        <w:fldChar w:fldCharType="begin"/>
      </w:r>
      <w:r w:rsidRPr="00F167A6">
        <w:rPr>
          <w:lang w:val="en-US"/>
        </w:rPr>
        <w:instrText xml:space="preserve"> INCLUDEPICTURE "/var/folders/ym/2h3_yqyj0vg9gcdsbk48q2nm0000gn/T/com.microsoft.Word/WebArchiveCopyPasteTempFiles/Voice-Activated-Technology-1024x289.png" \* MERGEFORMATINET </w:instrText>
      </w:r>
      <w:r w:rsidRPr="00F167A6">
        <w:rPr>
          <w:lang w:val="en-US"/>
        </w:rPr>
        <w:fldChar w:fldCharType="separate"/>
      </w:r>
      <w:r w:rsidRPr="00F167A6">
        <w:rPr>
          <w:noProof/>
          <w:lang w:val="en-US"/>
        </w:rPr>
        <w:drawing>
          <wp:inline distT="0" distB="0" distL="0" distR="0" wp14:anchorId="075B9EF1" wp14:editId="42ABF9B1">
            <wp:extent cx="3274209" cy="926465"/>
            <wp:effectExtent l="0" t="0" r="2540" b="635"/>
            <wp:docPr id="19" name="Picture 19" descr="Image result for voice recognition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voice recognition devic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18678" cy="967344"/>
                    </a:xfrm>
                    <a:prstGeom prst="rect">
                      <a:avLst/>
                    </a:prstGeom>
                    <a:noFill/>
                    <a:ln>
                      <a:noFill/>
                    </a:ln>
                  </pic:spPr>
                </pic:pic>
              </a:graphicData>
            </a:graphic>
          </wp:inline>
        </w:drawing>
      </w:r>
      <w:r w:rsidRPr="00F167A6">
        <w:rPr>
          <w:lang w:val="en-US"/>
        </w:rPr>
        <w:fldChar w:fldCharType="end"/>
      </w:r>
    </w:p>
    <w:p w14:paraId="60ED432A" w14:textId="38ECF66F" w:rsidR="00525106" w:rsidRPr="00F167A6" w:rsidRDefault="00525106" w:rsidP="00525106">
      <w:pPr>
        <w:pStyle w:val="Header"/>
        <w:jc w:val="center"/>
        <w:rPr>
          <w:rFonts w:ascii="Times New Roman" w:hAnsi="Times New Roman"/>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6</w:t>
      </w:r>
      <w:r w:rsidRPr="00F167A6">
        <w:rPr>
          <w:sz w:val="20"/>
          <w:szCs w:val="20"/>
          <w:lang w:val="en-US"/>
        </w:rPr>
        <w:fldChar w:fldCharType="end"/>
      </w:r>
      <w:r w:rsidRPr="00F167A6">
        <w:rPr>
          <w:sz w:val="20"/>
          <w:szCs w:val="20"/>
          <w:lang w:val="en-US"/>
        </w:rPr>
        <w:t xml:space="preserve"> </w:t>
      </w:r>
      <w:r w:rsidR="00D34FDD" w:rsidRPr="00F167A6">
        <w:rPr>
          <w:sz w:val="20"/>
          <w:szCs w:val="20"/>
          <w:lang w:val="en-US"/>
        </w:rPr>
        <w:t>available</w:t>
      </w:r>
      <w:r w:rsidRPr="00F167A6">
        <w:rPr>
          <w:sz w:val="20"/>
          <w:szCs w:val="20"/>
          <w:lang w:val="en-US"/>
        </w:rPr>
        <w:t xml:space="preserve"> voice assistants on the </w:t>
      </w:r>
      <w:r w:rsidR="00D34FDD" w:rsidRPr="00F167A6">
        <w:rPr>
          <w:sz w:val="20"/>
          <w:szCs w:val="20"/>
          <w:lang w:val="en-US"/>
        </w:rPr>
        <w:t>market</w:t>
      </w:r>
      <w:r w:rsidRPr="00F167A6">
        <w:rPr>
          <w:sz w:val="20"/>
          <w:szCs w:val="20"/>
          <w:lang w:val="en-US"/>
        </w:rPr>
        <w:t xml:space="preserve"> (source: https://idfive.com/ideas/preparing-website-voice-recognition-usability/)</w:t>
      </w:r>
    </w:p>
    <w:p w14:paraId="7F5259EA" w14:textId="77777777" w:rsidR="00557AF2" w:rsidRPr="00F167A6" w:rsidRDefault="00557AF2" w:rsidP="00CC65CB">
      <w:pPr>
        <w:rPr>
          <w:lang w:val="en-US"/>
        </w:rPr>
      </w:pPr>
    </w:p>
    <w:p w14:paraId="4CDBE5EF" w14:textId="21C46F52" w:rsidR="005B1CE0" w:rsidRPr="00F167A6" w:rsidRDefault="005B1CE0" w:rsidP="001114B8">
      <w:pPr>
        <w:pStyle w:val="Heading3"/>
        <w:numPr>
          <w:ilvl w:val="0"/>
          <w:numId w:val="8"/>
        </w:numPr>
        <w:ind w:left="426"/>
        <w:rPr>
          <w:lang w:val="en-US"/>
        </w:rPr>
      </w:pPr>
      <w:bookmarkStart w:id="116" w:name="_Toc14966750"/>
      <w:bookmarkStart w:id="117" w:name="_Toc14976747"/>
      <w:bookmarkStart w:id="118" w:name="_Toc14977792"/>
      <w:r w:rsidRPr="00F167A6">
        <w:rPr>
          <w:lang w:val="en-US"/>
        </w:rPr>
        <w:t>Forensic Department</w:t>
      </w:r>
      <w:bookmarkEnd w:id="116"/>
      <w:bookmarkEnd w:id="117"/>
      <w:bookmarkEnd w:id="118"/>
    </w:p>
    <w:p w14:paraId="22AB95AE" w14:textId="0A94BAA1" w:rsidR="00520202" w:rsidRPr="00F167A6" w:rsidRDefault="005B1CE0" w:rsidP="00A83A1F">
      <w:pPr>
        <w:rPr>
          <w:lang w:val="en-US"/>
        </w:rPr>
      </w:pPr>
      <w:commentRangeStart w:id="119"/>
      <w:r w:rsidRPr="00F167A6">
        <w:rPr>
          <w:lang w:val="en-US"/>
        </w:rPr>
        <w:t xml:space="preserve">Although it may seem weird, </w:t>
      </w:r>
      <w:commentRangeEnd w:id="119"/>
      <w:r w:rsidR="00080EB9">
        <w:rPr>
          <w:rStyle w:val="CommentReference"/>
        </w:rPr>
        <w:commentReference w:id="119"/>
      </w:r>
      <w:r w:rsidRPr="00F167A6">
        <w:rPr>
          <w:lang w:val="en-US"/>
        </w:rPr>
        <w:t xml:space="preserve">but voice recognition has helped a lot so far in identifying criminals using their voice, in this case if a sample of the criminals voice was captured as the crime was committed, this sample can use later on to identify the criminal among a list of suspects by comparing their voices to the captured sample. </w:t>
      </w:r>
      <w:r w:rsidR="00011113" w:rsidRPr="00F167A6">
        <w:rPr>
          <w:lang w:val="en-US"/>
        </w:rPr>
        <w:fldChar w:fldCharType="begin"/>
      </w:r>
      <w:r w:rsidR="00023B51" w:rsidRPr="00F167A6">
        <w:rPr>
          <w:lang w:val="en-US"/>
        </w:rPr>
        <w:instrText xml:space="preserve"> ADDIN ZOTERO_ITEM CSL_CITATION {"citationID":"tMrkYC8b","properties":{"formattedCitation":"[19]","plainCitation":"[19]","noteIndex":0},"citationItems":[{"id":58,"uris":["http://zotero.org/users/5742355/items/BU6ES4MY"],"uri":["http://zotero.org/users/5742355/items/BU6ES4MY"],"itemData":{"id":58,"type":"article-journal","title":"Speaker Recognition for Forensic Applications","page":"34","source":"Zotero","language":"en","author":[{"family":"Campbell","given":"Joseph - 0552 - MITLL"}],"issued":{"date-parts":[["2014"]]}}}],"schema":"https://github.com/citation-style-language/schema/raw/master/csl-citation.json"} </w:instrText>
      </w:r>
      <w:r w:rsidR="00011113" w:rsidRPr="00F167A6">
        <w:rPr>
          <w:lang w:val="en-US"/>
        </w:rPr>
        <w:fldChar w:fldCharType="separate"/>
      </w:r>
      <w:r w:rsidR="00023B51" w:rsidRPr="00F167A6">
        <w:rPr>
          <w:noProof/>
          <w:lang w:val="en-US"/>
        </w:rPr>
        <w:t>[19]</w:t>
      </w:r>
      <w:r w:rsidR="00011113" w:rsidRPr="00F167A6">
        <w:rPr>
          <w:lang w:val="en-US"/>
        </w:rPr>
        <w:fldChar w:fldCharType="end"/>
      </w:r>
    </w:p>
    <w:p w14:paraId="74E3FFFF" w14:textId="77777777" w:rsidR="008915B2" w:rsidRPr="00F167A6" w:rsidRDefault="008915B2">
      <w:pPr>
        <w:spacing w:after="160" w:line="259" w:lineRule="auto"/>
        <w:rPr>
          <w:rFonts w:asciiTheme="majorHAnsi" w:eastAsiaTheme="majorEastAsia" w:hAnsiTheme="majorHAnsi" w:cstheme="majorBidi"/>
          <w:color w:val="2F5496" w:themeColor="accent1" w:themeShade="BF"/>
          <w:sz w:val="26"/>
          <w:szCs w:val="26"/>
          <w:lang w:val="en-US"/>
        </w:rPr>
      </w:pPr>
      <w:r w:rsidRPr="00F167A6">
        <w:rPr>
          <w:lang w:val="en-US"/>
        </w:rPr>
        <w:br w:type="page"/>
      </w:r>
    </w:p>
    <w:p w14:paraId="5E670C0E" w14:textId="1CB207DA" w:rsidR="00B70A53" w:rsidRPr="00F167A6" w:rsidRDefault="004D6FF6" w:rsidP="001114B8">
      <w:pPr>
        <w:pStyle w:val="Heading2"/>
        <w:numPr>
          <w:ilvl w:val="1"/>
          <w:numId w:val="7"/>
        </w:numPr>
        <w:ind w:left="709"/>
        <w:rPr>
          <w:lang w:val="en-US"/>
        </w:rPr>
      </w:pPr>
      <w:bookmarkStart w:id="120" w:name="_Toc14977793"/>
      <w:r w:rsidRPr="00F167A6">
        <w:rPr>
          <w:lang w:val="en-US"/>
        </w:rPr>
        <w:lastRenderedPageBreak/>
        <w:t>T</w:t>
      </w:r>
      <w:r w:rsidR="00EC075F" w:rsidRPr="00F167A6">
        <w:rPr>
          <w:lang w:val="en-US"/>
        </w:rPr>
        <w:t>echnical research</w:t>
      </w:r>
      <w:bookmarkEnd w:id="120"/>
    </w:p>
    <w:p w14:paraId="0EEE8CAA" w14:textId="19271837" w:rsidR="0032195E" w:rsidRPr="00F167A6" w:rsidRDefault="0032195E" w:rsidP="00A83A1F">
      <w:pPr>
        <w:rPr>
          <w:lang w:val="en-US"/>
        </w:rPr>
      </w:pPr>
      <w:r w:rsidRPr="00F167A6">
        <w:rPr>
          <w:lang w:val="en-US"/>
        </w:rPr>
        <w:t xml:space="preserve">This chapter will discuss the major technical issues related to the </w:t>
      </w:r>
      <w:proofErr w:type="gramStart"/>
      <w:r w:rsidRPr="00F167A6">
        <w:rPr>
          <w:lang w:val="en-US"/>
        </w:rPr>
        <w:t>decision making</w:t>
      </w:r>
      <w:proofErr w:type="gramEnd"/>
      <w:r w:rsidRPr="00F167A6">
        <w:rPr>
          <w:lang w:val="en-US"/>
        </w:rPr>
        <w:t xml:space="preserve"> processes during the project developing phase.</w:t>
      </w:r>
    </w:p>
    <w:p w14:paraId="219A27AD" w14:textId="16000DA2" w:rsidR="00B70A53" w:rsidRPr="00F167A6" w:rsidRDefault="00601682" w:rsidP="001114B8">
      <w:pPr>
        <w:pStyle w:val="Heading3"/>
        <w:numPr>
          <w:ilvl w:val="2"/>
          <w:numId w:val="7"/>
        </w:numPr>
        <w:ind w:left="709"/>
        <w:rPr>
          <w:lang w:val="en-US"/>
        </w:rPr>
      </w:pPr>
      <w:bookmarkStart w:id="121" w:name="_Toc14977794"/>
      <w:commentRangeStart w:id="122"/>
      <w:r w:rsidRPr="00F167A6">
        <w:rPr>
          <w:lang w:val="en-US"/>
        </w:rPr>
        <w:t xml:space="preserve">Built-in </w:t>
      </w:r>
      <w:commentRangeEnd w:id="122"/>
      <w:r w:rsidR="00080EB9">
        <w:rPr>
          <w:rStyle w:val="CommentReference"/>
          <w:b w:val="0"/>
          <w:i w:val="0"/>
          <w:kern w:val="0"/>
          <w:lang w:eastAsia="en-US"/>
        </w:rPr>
        <w:commentReference w:id="122"/>
      </w:r>
      <w:r w:rsidR="0032195E" w:rsidRPr="00F167A6">
        <w:rPr>
          <w:lang w:val="en-US"/>
        </w:rPr>
        <w:t>Voice Assistant</w:t>
      </w:r>
      <w:r w:rsidR="00782B33" w:rsidRPr="00F167A6">
        <w:rPr>
          <w:lang w:val="en-US"/>
        </w:rPr>
        <w:t>s</w:t>
      </w:r>
      <w:bookmarkEnd w:id="121"/>
      <w:r w:rsidR="002A5B9C" w:rsidRPr="00F167A6">
        <w:rPr>
          <w:lang w:val="en-US"/>
        </w:rPr>
        <w:t xml:space="preserve">  </w:t>
      </w:r>
    </w:p>
    <w:p w14:paraId="02BCC6E4" w14:textId="20F12595" w:rsidR="00B70A53" w:rsidRPr="00F167A6" w:rsidRDefault="0032195E" w:rsidP="00A83A1F">
      <w:pPr>
        <w:rPr>
          <w:rStyle w:val="Hyperlink"/>
          <w:color w:val="auto"/>
          <w:u w:val="none"/>
          <w:lang w:val="en-US"/>
        </w:rPr>
      </w:pPr>
      <w:r w:rsidRPr="00F167A6">
        <w:rPr>
          <w:lang w:val="en-US"/>
        </w:rPr>
        <w:t>This section will go into depth about which existing implementations for Voice Assistant applications are available, and their major features and characteristics</w:t>
      </w:r>
    </w:p>
    <w:p w14:paraId="66EB3519" w14:textId="31F0ECE4" w:rsidR="00447C6E" w:rsidRPr="00F167A6" w:rsidRDefault="00447C6E" w:rsidP="001114B8">
      <w:pPr>
        <w:pStyle w:val="Heading4"/>
        <w:numPr>
          <w:ilvl w:val="0"/>
          <w:numId w:val="8"/>
        </w:numPr>
        <w:ind w:left="426"/>
        <w:rPr>
          <w:sz w:val="26"/>
          <w:szCs w:val="26"/>
          <w:lang w:val="en-US"/>
        </w:rPr>
      </w:pPr>
      <w:r w:rsidRPr="00F167A6">
        <w:rPr>
          <w:lang w:val="en-US"/>
        </w:rPr>
        <w:t>Google assistant</w:t>
      </w:r>
    </w:p>
    <w:p w14:paraId="51C2A2AD" w14:textId="07D6D3C8" w:rsidR="00E96229" w:rsidRPr="00F167A6" w:rsidRDefault="00080432" w:rsidP="00E96229">
      <w:pPr>
        <w:rPr>
          <w:lang w:val="en-US"/>
        </w:rPr>
      </w:pPr>
      <w:r w:rsidRPr="00F167A6">
        <w:rPr>
          <w:lang w:val="en-US"/>
        </w:rPr>
        <w:t>Google assistant is a platform independent natural language processor. It supports both Android and iOS devices.</w:t>
      </w:r>
    </w:p>
    <w:p w14:paraId="12D32ED6" w14:textId="78DC140A" w:rsidR="00782B33" w:rsidRDefault="00EC26C4" w:rsidP="00782B33">
      <w:pPr>
        <w:rPr>
          <w:rFonts w:asciiTheme="minorBidi" w:hAnsiTheme="minorBidi" w:cstheme="minorBidi"/>
          <w:lang w:val="en-US"/>
        </w:rPr>
      </w:pPr>
      <w:r w:rsidRPr="00F167A6">
        <w:rPr>
          <w:lang w:val="en-US"/>
        </w:rPr>
        <w:t xml:space="preserve">It is recommended to use </w:t>
      </w:r>
      <w:proofErr w:type="spellStart"/>
      <w:r w:rsidR="00B4142B" w:rsidRPr="00F167A6">
        <w:rPr>
          <w:lang w:val="en-US"/>
        </w:rPr>
        <w:t>DialogFlow</w:t>
      </w:r>
      <w:proofErr w:type="spellEnd"/>
      <w:r w:rsidR="00B4142B" w:rsidRPr="00F167A6">
        <w:rPr>
          <w:lang w:val="en-US"/>
        </w:rPr>
        <w:t xml:space="preserve"> (previously api.ai)</w:t>
      </w:r>
      <w:r w:rsidRPr="00F167A6">
        <w:rPr>
          <w:lang w:val="en-US"/>
        </w:rPr>
        <w:t xml:space="preserve"> for the natural language processing in </w:t>
      </w:r>
      <w:r w:rsidRPr="00F167A6">
        <w:rPr>
          <w:rFonts w:asciiTheme="minorBidi" w:hAnsiTheme="minorBidi" w:cstheme="minorBidi"/>
          <w:lang w:val="en-US"/>
        </w:rPr>
        <w:t xml:space="preserve">the background. </w:t>
      </w:r>
      <w:proofErr w:type="spellStart"/>
      <w:r w:rsidR="00B4142B" w:rsidRPr="00F167A6">
        <w:rPr>
          <w:rFonts w:asciiTheme="minorBidi" w:hAnsiTheme="minorBidi" w:cstheme="minorBidi"/>
          <w:lang w:val="en-US"/>
        </w:rPr>
        <w:t>DialogFlow</w:t>
      </w:r>
      <w:proofErr w:type="spellEnd"/>
      <w:r w:rsidR="00D34FDD">
        <w:rPr>
          <w:rFonts w:asciiTheme="minorBidi" w:hAnsiTheme="minorBidi" w:cstheme="minorBidi"/>
          <w:lang w:val="en-US"/>
        </w:rPr>
        <w:t xml:space="preserve"> (see figure 7)</w:t>
      </w:r>
      <w:r w:rsidR="00B4142B" w:rsidRPr="00F167A6">
        <w:rPr>
          <w:rFonts w:asciiTheme="minorBidi" w:hAnsiTheme="minorBidi" w:cstheme="minorBidi"/>
          <w:lang w:val="en-US"/>
        </w:rPr>
        <w:t xml:space="preserve"> </w:t>
      </w:r>
      <w:r w:rsidRPr="00F167A6">
        <w:rPr>
          <w:rFonts w:asciiTheme="minorBidi" w:hAnsiTheme="minorBidi" w:cstheme="minorBidi"/>
          <w:lang w:val="en-US"/>
        </w:rPr>
        <w:t>tries to extract intents and entities from the input.</w:t>
      </w:r>
      <w:r w:rsidR="00B4142B" w:rsidRPr="00F167A6">
        <w:rPr>
          <w:rFonts w:asciiTheme="minorBidi" w:hAnsiTheme="minorBidi" w:cstheme="minorBidi"/>
          <w:lang w:val="en-US"/>
        </w:rPr>
        <w:fldChar w:fldCharType="begin"/>
      </w:r>
      <w:r w:rsidR="00023B51" w:rsidRPr="00F167A6">
        <w:rPr>
          <w:rFonts w:asciiTheme="minorBidi" w:hAnsiTheme="minorBidi" w:cstheme="minorBidi"/>
          <w:lang w:val="en-US"/>
        </w:rPr>
        <w:instrText xml:space="preserve"> ADDIN ZOTERO_ITEM CSL_CITATION {"citationID":"PipP14ZK","properties":{"formattedCitation":"[20]","plainCitation":"[20]","noteIndex":0},"citationItems":[{"id":68,"uris":["http://zotero.org/users/5742355/items/VW5FJGP5"],"uri":["http://zotero.org/users/5742355/items/VW5FJGP5"],"itemData":{"id":68,"type":"webpage","title":"Google Assistant  |  Dialogflow","URL":"https://dialogflow.com/docs/integrations/google-assistant","accessed":{"date-parts":[["2019",7,11]]}}}],"schema":"https://github.com/citation-style-language/schema/raw/master/csl-citation.json"} </w:instrText>
      </w:r>
      <w:r w:rsidR="00B4142B" w:rsidRPr="00F167A6">
        <w:rPr>
          <w:rFonts w:asciiTheme="minorBidi" w:hAnsiTheme="minorBidi" w:cstheme="minorBidi"/>
          <w:lang w:val="en-US"/>
        </w:rPr>
        <w:fldChar w:fldCharType="separate"/>
      </w:r>
      <w:r w:rsidR="00023B51" w:rsidRPr="00F167A6">
        <w:rPr>
          <w:rFonts w:asciiTheme="minorBidi" w:hAnsiTheme="minorBidi" w:cstheme="minorBidi"/>
          <w:noProof/>
          <w:lang w:val="en-US"/>
        </w:rPr>
        <w:t>[20]</w:t>
      </w:r>
      <w:r w:rsidR="00B4142B" w:rsidRPr="00F167A6">
        <w:rPr>
          <w:rFonts w:asciiTheme="minorBidi" w:hAnsiTheme="minorBidi" w:cstheme="minorBidi"/>
          <w:lang w:val="en-US"/>
        </w:rPr>
        <w:fldChar w:fldCharType="end"/>
      </w:r>
    </w:p>
    <w:p w14:paraId="5EC43DFA" w14:textId="77777777" w:rsidR="001C6BC6" w:rsidRPr="00F167A6" w:rsidRDefault="001C6BC6" w:rsidP="001C6BC6">
      <w:pPr>
        <w:keepNext/>
        <w:jc w:val="center"/>
        <w:rPr>
          <w:lang w:val="en-US"/>
        </w:rPr>
      </w:pPr>
      <w:r w:rsidRPr="00F167A6">
        <w:rPr>
          <w:noProof/>
          <w:lang w:val="en-US"/>
        </w:rPr>
        <w:drawing>
          <wp:inline distT="0" distB="0" distL="0" distR="0" wp14:anchorId="43751705" wp14:editId="73190092">
            <wp:extent cx="4879649" cy="3586585"/>
            <wp:effectExtent l="0" t="0" r="0" b="0"/>
            <wp:docPr id="14" name="Picture 14" descr="Image result for google assistant api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oogle assistant api architectu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05543" cy="3679118"/>
                    </a:xfrm>
                    <a:prstGeom prst="rect">
                      <a:avLst/>
                    </a:prstGeom>
                    <a:noFill/>
                    <a:ln>
                      <a:noFill/>
                    </a:ln>
                  </pic:spPr>
                </pic:pic>
              </a:graphicData>
            </a:graphic>
          </wp:inline>
        </w:drawing>
      </w:r>
    </w:p>
    <w:p w14:paraId="246DEEE2" w14:textId="015CEA7B" w:rsidR="001C6BC6" w:rsidRPr="001C6BC6" w:rsidRDefault="001C6BC6" w:rsidP="001C6BC6">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7</w:t>
      </w:r>
      <w:r w:rsidRPr="00F167A6">
        <w:rPr>
          <w:sz w:val="20"/>
          <w:szCs w:val="20"/>
          <w:lang w:val="en-US"/>
        </w:rPr>
        <w:fldChar w:fldCharType="end"/>
      </w:r>
      <w:r w:rsidRPr="00F167A6">
        <w:rPr>
          <w:sz w:val="20"/>
          <w:szCs w:val="20"/>
          <w:lang w:val="en-US"/>
        </w:rPr>
        <w:t xml:space="preserve"> </w:t>
      </w:r>
      <w:proofErr w:type="spellStart"/>
      <w:r w:rsidRPr="00F167A6">
        <w:rPr>
          <w:sz w:val="20"/>
          <w:szCs w:val="20"/>
          <w:lang w:val="en-US"/>
        </w:rPr>
        <w:t>DialogFlow</w:t>
      </w:r>
      <w:proofErr w:type="spellEnd"/>
      <w:r w:rsidRPr="00F167A6">
        <w:rPr>
          <w:sz w:val="20"/>
          <w:szCs w:val="20"/>
          <w:lang w:val="en-US"/>
        </w:rPr>
        <w:t>(api.ai) structure (source: https://labs.kunstmaan.be/blog/hey-google-what-can-you-do)</w:t>
      </w:r>
    </w:p>
    <w:p w14:paraId="337FD34E" w14:textId="2329BA0C" w:rsidR="00EC26C4" w:rsidRPr="00F167A6" w:rsidRDefault="00EC26C4" w:rsidP="00782B33">
      <w:pPr>
        <w:rPr>
          <w:rFonts w:cs="Arial"/>
          <w:lang w:val="en-US"/>
        </w:rPr>
      </w:pPr>
      <w:r w:rsidRPr="00F167A6">
        <w:rPr>
          <w:rFonts w:cs="Arial"/>
          <w:lang w:val="en-US"/>
        </w:rPr>
        <w:t xml:space="preserve">Entities could be for example </w:t>
      </w:r>
      <w:r w:rsidR="002A5B9C" w:rsidRPr="00F167A6">
        <w:rPr>
          <w:rFonts w:cs="Arial"/>
          <w:color w:val="202124"/>
          <w:shd w:val="clear" w:color="auto" w:fill="FFFFFF"/>
          <w:lang w:val="en-US"/>
        </w:rPr>
        <w:t xml:space="preserve">Entities are </w:t>
      </w:r>
      <w:proofErr w:type="spellStart"/>
      <w:r w:rsidR="002A5B9C" w:rsidRPr="00F167A6">
        <w:rPr>
          <w:rFonts w:cs="Arial"/>
          <w:color w:val="202124"/>
          <w:shd w:val="clear" w:color="auto" w:fill="FFFFFF"/>
          <w:lang w:val="en-US"/>
        </w:rPr>
        <w:t>Dialogflow's</w:t>
      </w:r>
      <w:proofErr w:type="spellEnd"/>
      <w:r w:rsidR="002A5B9C" w:rsidRPr="00F167A6">
        <w:rPr>
          <w:rFonts w:cs="Arial"/>
          <w:color w:val="202124"/>
          <w:shd w:val="clear" w:color="auto" w:fill="FFFFFF"/>
          <w:lang w:val="en-US"/>
        </w:rPr>
        <w:t xml:space="preserve"> mechanism for identifying and extracting useful data from natural language inputs</w:t>
      </w:r>
      <w:r w:rsidRPr="00F167A6">
        <w:rPr>
          <w:rFonts w:cs="Arial"/>
          <w:lang w:val="en-US"/>
        </w:rPr>
        <w:t>.</w:t>
      </w:r>
      <w:r w:rsidR="002A5B9C" w:rsidRPr="00F167A6">
        <w:rPr>
          <w:rFonts w:cs="Arial"/>
          <w:lang w:val="en-US"/>
        </w:rPr>
        <w:t xml:space="preserve"> </w:t>
      </w:r>
      <w:r w:rsidR="002A5B9C" w:rsidRPr="00F167A6">
        <w:rPr>
          <w:rFonts w:cs="Arial"/>
          <w:lang w:val="en-US"/>
        </w:rPr>
        <w:fldChar w:fldCharType="begin"/>
      </w:r>
      <w:r w:rsidR="00023B51" w:rsidRPr="00F167A6">
        <w:rPr>
          <w:rFonts w:cs="Arial"/>
          <w:lang w:val="en-US"/>
        </w:rPr>
        <w:instrText xml:space="preserve"> ADDIN ZOTERO_ITEM CSL_CITATION {"citationID":"ddunM2SA","properties":{"formattedCitation":"[21]","plainCitation":"[21]","noteIndex":0},"citationItems":[{"id":62,"uris":["http://zotero.org/users/5742355/items/LJJ76CVP"],"uri":["http://zotero.org/users/5742355/items/LJJ76CVP"],"itemData":{"id":62,"type":"webpage","title":"Entities overview  |  Dialogflow","URL":"https://dialogflow.com/docs/entities","accessed":{"date-parts":[["2019",7,11]]}}}],"schema":"https://github.com/citation-style-language/schema/raw/master/csl-citation.json"} </w:instrText>
      </w:r>
      <w:r w:rsidR="002A5B9C" w:rsidRPr="00F167A6">
        <w:rPr>
          <w:rFonts w:cs="Arial"/>
          <w:lang w:val="en-US"/>
        </w:rPr>
        <w:fldChar w:fldCharType="separate"/>
      </w:r>
      <w:r w:rsidR="00023B51" w:rsidRPr="00F167A6">
        <w:rPr>
          <w:rFonts w:cs="Arial"/>
          <w:noProof/>
          <w:lang w:val="en-US"/>
        </w:rPr>
        <w:t>[21]</w:t>
      </w:r>
      <w:r w:rsidR="002A5B9C" w:rsidRPr="00F167A6">
        <w:rPr>
          <w:rFonts w:cs="Arial"/>
          <w:lang w:val="en-US"/>
        </w:rPr>
        <w:fldChar w:fldCharType="end"/>
      </w:r>
    </w:p>
    <w:p w14:paraId="136B0C86" w14:textId="65D63D60" w:rsidR="00EC26C4" w:rsidRPr="00F167A6" w:rsidRDefault="00EC26C4" w:rsidP="00447C6E">
      <w:pPr>
        <w:rPr>
          <w:lang w:val="en-US"/>
        </w:rPr>
      </w:pPr>
      <w:r w:rsidRPr="00F167A6">
        <w:rPr>
          <w:lang w:val="en-US"/>
        </w:rPr>
        <w:t>The Entity Animal contains multiple different animals, e.g. dog, cat, bird, etc.</w:t>
      </w:r>
    </w:p>
    <w:p w14:paraId="7D7B6E05" w14:textId="5B877E0F" w:rsidR="001D53B8" w:rsidRPr="00F167A6" w:rsidRDefault="00EC26C4" w:rsidP="00A83A1F">
      <w:pPr>
        <w:rPr>
          <w:lang w:val="en-US"/>
        </w:rPr>
      </w:pPr>
      <w:r w:rsidRPr="00F167A6">
        <w:rPr>
          <w:lang w:val="en-US"/>
        </w:rPr>
        <w:lastRenderedPageBreak/>
        <w:t>After creating a list of things that are part of the “Animal</w:t>
      </w:r>
      <w:r w:rsidR="001D53B8" w:rsidRPr="00F167A6">
        <w:rPr>
          <w:lang w:val="en-US"/>
        </w:rPr>
        <w:t>” Entity you can also help the A.I. by providing synonyms. E.g. A “Puppy” is also a Dog, “Dogs” can also be interpreted as Dog, etc.</w:t>
      </w:r>
      <w:r w:rsidR="002A5B9C" w:rsidRPr="00F167A6">
        <w:rPr>
          <w:lang w:val="en-US"/>
        </w:rPr>
        <w:t xml:space="preserve"> </w:t>
      </w:r>
    </w:p>
    <w:p w14:paraId="20098120" w14:textId="2B8E1782" w:rsidR="001D53B8" w:rsidRPr="00F167A6" w:rsidRDefault="001D53B8" w:rsidP="001D53B8">
      <w:pPr>
        <w:rPr>
          <w:lang w:val="en-US"/>
        </w:rPr>
      </w:pPr>
      <w:r w:rsidRPr="00F167A6">
        <w:rPr>
          <w:lang w:val="en-US"/>
        </w:rPr>
        <w:t>Intents are actions that can be derived from phrases the user tells the program. E.g. “Tell Me A Joke” would be an intent, the program will be prompted to execute the task (intent). Like for entities</w:t>
      </w:r>
      <w:r w:rsidR="00C618A4" w:rsidRPr="00F167A6">
        <w:rPr>
          <w:lang w:val="en-US"/>
        </w:rPr>
        <w:t>,</w:t>
      </w:r>
      <w:r w:rsidRPr="00F167A6">
        <w:rPr>
          <w:lang w:val="en-US"/>
        </w:rPr>
        <w:t xml:space="preserve"> the developer needs to provide the algorithm with example sentences that should trigger the intent. The more examples are given, the more non predefined sentences the A.I. can use to trigger the intent.</w:t>
      </w:r>
      <w:r w:rsidR="002A5B9C" w:rsidRPr="00F167A6">
        <w:rPr>
          <w:lang w:val="en-US"/>
        </w:rPr>
        <w:fldChar w:fldCharType="begin"/>
      </w:r>
      <w:r w:rsidR="00023B51" w:rsidRPr="00F167A6">
        <w:rPr>
          <w:lang w:val="en-US"/>
        </w:rPr>
        <w:instrText xml:space="preserve"> ADDIN ZOTERO_ITEM CSL_CITATION {"citationID":"WL6w2HZf","properties":{"formattedCitation":"[22]","plainCitation":"[22]","noteIndex":0},"citationItems":[{"id":64,"uris":["http://zotero.org/users/5742355/items/Q9JUYSGH"],"uri":["http://zotero.org/users/5742355/items/Q9JUYSGH"],"itemData":{"id":64,"type":"webpage","title":"Intents | Actions on Google","container-title":"Google Developers","URL":"https://developers.google.com/actions/reference/rest/intents","language":"en","accessed":{"date-parts":[["2019",7,11]]}}}],"schema":"https://github.com/citation-style-language/schema/raw/master/csl-citation.json"} </w:instrText>
      </w:r>
      <w:r w:rsidR="002A5B9C" w:rsidRPr="00F167A6">
        <w:rPr>
          <w:lang w:val="en-US"/>
        </w:rPr>
        <w:fldChar w:fldCharType="separate"/>
      </w:r>
      <w:r w:rsidR="00023B51" w:rsidRPr="00F167A6">
        <w:rPr>
          <w:noProof/>
          <w:lang w:val="en-US"/>
        </w:rPr>
        <w:t>[22]</w:t>
      </w:r>
      <w:r w:rsidR="002A5B9C" w:rsidRPr="00F167A6">
        <w:rPr>
          <w:lang w:val="en-US"/>
        </w:rPr>
        <w:fldChar w:fldCharType="end"/>
      </w:r>
    </w:p>
    <w:p w14:paraId="087A612B" w14:textId="77777777" w:rsidR="00A83A1F" w:rsidRPr="00F167A6" w:rsidRDefault="00A83A1F">
      <w:pPr>
        <w:tabs>
          <w:tab w:val="clear" w:pos="851"/>
        </w:tabs>
        <w:spacing w:after="0" w:line="240" w:lineRule="auto"/>
        <w:jc w:val="left"/>
        <w:rPr>
          <w:rStyle w:val="UnresolvedMention"/>
          <w:b/>
          <w:i/>
          <w:kern w:val="28"/>
          <w:szCs w:val="20"/>
          <w:lang w:val="en-US" w:eastAsia="de-DE"/>
        </w:rPr>
      </w:pPr>
      <w:r w:rsidRPr="00F167A6">
        <w:rPr>
          <w:rStyle w:val="UnresolvedMention"/>
          <w:lang w:val="en-US"/>
        </w:rPr>
        <w:br w:type="page"/>
      </w:r>
    </w:p>
    <w:p w14:paraId="540B2C36" w14:textId="6C86BFD6" w:rsidR="00425117" w:rsidRPr="00F167A6" w:rsidRDefault="00080432" w:rsidP="00B33E72">
      <w:pPr>
        <w:pStyle w:val="Heading4"/>
        <w:numPr>
          <w:ilvl w:val="0"/>
          <w:numId w:val="0"/>
        </w:numPr>
        <w:ind w:left="864" w:hanging="864"/>
        <w:rPr>
          <w:lang w:val="en-US"/>
        </w:rPr>
      </w:pPr>
      <w:r w:rsidRPr="00F167A6">
        <w:rPr>
          <w:rStyle w:val="UnresolvedMention"/>
          <w:color w:val="auto"/>
          <w:shd w:val="clear" w:color="auto" w:fill="auto"/>
          <w:lang w:val="en-US"/>
        </w:rPr>
        <w:lastRenderedPageBreak/>
        <w:t>Pricing</w:t>
      </w:r>
    </w:p>
    <w:p w14:paraId="2B2DF493" w14:textId="5FE0F45B" w:rsidR="00FC670A" w:rsidRPr="00F167A6" w:rsidRDefault="00FC670A" w:rsidP="00FC670A">
      <w:pPr>
        <w:pStyle w:val="TableofFigures"/>
        <w:jc w:val="left"/>
        <w:rPr>
          <w:rFonts w:cs="Arial"/>
          <w:sz w:val="20"/>
          <w:lang w:val="en-US"/>
        </w:rPr>
      </w:pPr>
      <w:proofErr w:type="spellStart"/>
      <w:r w:rsidRPr="00F167A6">
        <w:rPr>
          <w:rFonts w:cs="Arial"/>
          <w:b/>
          <w:bCs/>
          <w:color w:val="212121"/>
          <w:sz w:val="20"/>
          <w:lang w:val="en-US"/>
        </w:rPr>
        <w:t>Dialogflow</w:t>
      </w:r>
      <w:proofErr w:type="spellEnd"/>
      <w:r w:rsidRPr="00F167A6">
        <w:rPr>
          <w:rFonts w:cs="Arial"/>
          <w:b/>
          <w:bCs/>
          <w:color w:val="212121"/>
          <w:sz w:val="20"/>
          <w:lang w:val="en-US"/>
        </w:rPr>
        <w:t xml:space="preserve"> Standard Edition</w:t>
      </w:r>
      <w:r w:rsidRPr="00F167A6">
        <w:rPr>
          <w:rFonts w:cs="Arial"/>
          <w:sz w:val="20"/>
          <w:lang w:val="en-US"/>
        </w:rPr>
        <w:t xml:space="preserve"> provides all of the core features of </w:t>
      </w:r>
      <w:proofErr w:type="spellStart"/>
      <w:r w:rsidRPr="00F167A6">
        <w:rPr>
          <w:rFonts w:cs="Arial"/>
          <w:sz w:val="20"/>
          <w:lang w:val="en-US"/>
        </w:rPr>
        <w:t>Dialogflow</w:t>
      </w:r>
      <w:proofErr w:type="spellEnd"/>
      <w:r w:rsidRPr="00F167A6">
        <w:rPr>
          <w:rFonts w:cs="Arial"/>
          <w:sz w:val="20"/>
          <w:lang w:val="en-US"/>
        </w:rPr>
        <w:t xml:space="preserve">, but interactions are limited by usage quotas, and support is provided by the community and e-mail. It is ideal for small to medium businesses that want to build conversational interfaces or those who want to experiment with </w:t>
      </w:r>
      <w:proofErr w:type="spellStart"/>
      <w:r w:rsidRPr="00F167A6">
        <w:rPr>
          <w:rFonts w:cs="Arial"/>
          <w:sz w:val="20"/>
          <w:lang w:val="en-US"/>
        </w:rPr>
        <w:t>Dialogflow</w:t>
      </w:r>
      <w:proofErr w:type="spellEnd"/>
      <w:r w:rsidRPr="00F167A6">
        <w:rPr>
          <w:rFonts w:cs="Arial"/>
          <w:sz w:val="20"/>
          <w:lang w:val="en-US"/>
        </w:rPr>
        <w:t>.</w:t>
      </w:r>
    </w:p>
    <w:p w14:paraId="1D0C676C" w14:textId="77777777" w:rsidR="00FC670A" w:rsidRPr="00F167A6" w:rsidRDefault="00FC670A" w:rsidP="00FC670A">
      <w:pPr>
        <w:pStyle w:val="TableofFigures"/>
        <w:jc w:val="left"/>
        <w:rPr>
          <w:rFonts w:cs="Arial"/>
          <w:sz w:val="20"/>
          <w:lang w:val="en-US"/>
        </w:rPr>
      </w:pPr>
      <w:proofErr w:type="spellStart"/>
      <w:r w:rsidRPr="00F167A6">
        <w:rPr>
          <w:rFonts w:cs="Arial"/>
          <w:b/>
          <w:bCs/>
          <w:color w:val="212121"/>
          <w:sz w:val="20"/>
          <w:lang w:val="en-US"/>
        </w:rPr>
        <w:t>Dialogflow</w:t>
      </w:r>
      <w:proofErr w:type="spellEnd"/>
      <w:r w:rsidRPr="00F167A6">
        <w:rPr>
          <w:rFonts w:cs="Arial"/>
          <w:b/>
          <w:bCs/>
          <w:color w:val="212121"/>
          <w:sz w:val="20"/>
          <w:lang w:val="en-US"/>
        </w:rPr>
        <w:t xml:space="preserve"> Enterprise Edition</w:t>
      </w:r>
      <w:r w:rsidRPr="00F167A6">
        <w:rPr>
          <w:rFonts w:cs="Arial"/>
          <w:sz w:val="20"/>
          <w:lang w:val="en-US"/>
        </w:rPr>
        <w:t xml:space="preserve"> provides higher usage quotas and support from Google Cloud support. </w:t>
      </w:r>
      <w:proofErr w:type="spellStart"/>
      <w:r w:rsidRPr="00F167A6">
        <w:rPr>
          <w:rFonts w:cs="Arial"/>
          <w:sz w:val="20"/>
          <w:lang w:val="en-US"/>
        </w:rPr>
        <w:t>Dialogflow</w:t>
      </w:r>
      <w:proofErr w:type="spellEnd"/>
      <w:r w:rsidRPr="00F167A6">
        <w:rPr>
          <w:rFonts w:cs="Arial"/>
          <w:sz w:val="20"/>
          <w:lang w:val="en-US"/>
        </w:rPr>
        <w:t xml:space="preserve"> Enterprise Edition is a premium offering, available as a pay-as-you-go service. It is ideal for businesses that need an enterprise-grade service that can easily scale to support changes in user demand.</w:t>
      </w:r>
    </w:p>
    <w:p w14:paraId="7FE860AA" w14:textId="77777777" w:rsidR="00FC670A" w:rsidRPr="00F167A6" w:rsidRDefault="00FC670A" w:rsidP="00FC670A">
      <w:pPr>
        <w:pStyle w:val="TableofFigures"/>
        <w:jc w:val="left"/>
        <w:rPr>
          <w:rFonts w:cs="Arial"/>
          <w:sz w:val="20"/>
          <w:lang w:val="en-US"/>
        </w:rPr>
      </w:pPr>
      <w:r w:rsidRPr="00F167A6">
        <w:rPr>
          <w:rFonts w:cs="Arial"/>
          <w:sz w:val="20"/>
          <w:lang w:val="en-US"/>
        </w:rPr>
        <w:t>Available in two pricing plans:</w:t>
      </w:r>
    </w:p>
    <w:p w14:paraId="10D15013" w14:textId="0E208E5D" w:rsidR="00FC670A" w:rsidRPr="00F167A6" w:rsidRDefault="00FC670A" w:rsidP="00FC670A">
      <w:pPr>
        <w:pStyle w:val="TableofFigures"/>
        <w:jc w:val="left"/>
        <w:rPr>
          <w:rFonts w:cs="Arial"/>
          <w:sz w:val="20"/>
          <w:lang w:val="en-US"/>
        </w:rPr>
      </w:pPr>
      <w:r w:rsidRPr="00F167A6">
        <w:rPr>
          <w:rFonts w:cs="Arial"/>
          <w:b/>
          <w:bCs/>
          <w:color w:val="212121"/>
          <w:sz w:val="20"/>
          <w:lang w:val="en-US"/>
        </w:rPr>
        <w:t>Essentials</w:t>
      </w:r>
      <w:r w:rsidRPr="00F167A6">
        <w:rPr>
          <w:rFonts w:cs="Arial"/>
          <w:sz w:val="20"/>
          <w:lang w:val="en-US"/>
        </w:rPr>
        <w:t xml:space="preserve"> This plan contains all features offered by </w:t>
      </w:r>
      <w:proofErr w:type="spellStart"/>
      <w:r w:rsidRPr="00F167A6">
        <w:rPr>
          <w:rFonts w:cs="Arial"/>
          <w:sz w:val="20"/>
          <w:lang w:val="en-US"/>
        </w:rPr>
        <w:t>Dialogflow</w:t>
      </w:r>
      <w:proofErr w:type="spellEnd"/>
      <w:r w:rsidRPr="00F167A6">
        <w:rPr>
          <w:rFonts w:cs="Arial"/>
          <w:sz w:val="20"/>
          <w:lang w:val="en-US"/>
        </w:rPr>
        <w:t xml:space="preserve"> Standard Edition, plus enterprise-ready quotas for speech recognition, speech synthesis, and telephony gateway.</w:t>
      </w:r>
    </w:p>
    <w:p w14:paraId="571D1528" w14:textId="05D9FAB4" w:rsidR="0001174B" w:rsidRPr="00F167A6" w:rsidRDefault="00FC670A" w:rsidP="002A5B9C">
      <w:pPr>
        <w:pStyle w:val="TableofFigures"/>
        <w:jc w:val="left"/>
        <w:rPr>
          <w:rFonts w:cs="Arial"/>
          <w:sz w:val="20"/>
          <w:lang w:val="en-US"/>
        </w:rPr>
      </w:pPr>
      <w:proofErr w:type="gramStart"/>
      <w:r w:rsidRPr="00F167A6">
        <w:rPr>
          <w:rFonts w:cs="Arial"/>
          <w:b/>
          <w:bCs/>
          <w:color w:val="212121"/>
          <w:sz w:val="20"/>
          <w:lang w:val="en-US"/>
        </w:rPr>
        <w:t>Plus</w:t>
      </w:r>
      <w:proofErr w:type="gramEnd"/>
      <w:r w:rsidRPr="00F167A6">
        <w:rPr>
          <w:rFonts w:cs="Arial"/>
          <w:sz w:val="20"/>
          <w:lang w:val="en-US"/>
        </w:rPr>
        <w:t xml:space="preserve"> This plan contains all features offered by Essentials, plus enterprise-ready quotas for knowledge connectors. Each request from an Enterprise Plus agent performs the regular intent recognition and entity extraction, as well as a knowledge connector search.</w:t>
      </w:r>
      <w:r w:rsidR="0082740D">
        <w:rPr>
          <w:rFonts w:cs="Arial"/>
          <w:sz w:val="20"/>
          <w:lang w:val="en-US"/>
        </w:rPr>
        <w:t xml:space="preserve"> See figure 8 for more details.</w:t>
      </w:r>
    </w:p>
    <w:p w14:paraId="79E073C5" w14:textId="6EF848AF" w:rsidR="002A5B9C" w:rsidRPr="00F167A6" w:rsidRDefault="00A83A1F" w:rsidP="002A5B9C">
      <w:pPr>
        <w:keepNext/>
        <w:spacing w:after="160" w:line="259" w:lineRule="auto"/>
        <w:rPr>
          <w:lang w:val="en-US"/>
        </w:rPr>
      </w:pPr>
      <w:r w:rsidRPr="00F167A6">
        <w:rPr>
          <w:noProof/>
          <w:lang w:val="en-US"/>
        </w:rPr>
        <w:drawing>
          <wp:inline distT="0" distB="0" distL="0" distR="0" wp14:anchorId="46095D0E" wp14:editId="32EE8AD9">
            <wp:extent cx="5903291" cy="2524125"/>
            <wp:effectExtent l="0" t="0" r="2540" b="3175"/>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4116" cy="2554408"/>
                    </a:xfrm>
                    <a:prstGeom prst="rect">
                      <a:avLst/>
                    </a:prstGeom>
                  </pic:spPr>
                </pic:pic>
              </a:graphicData>
            </a:graphic>
          </wp:inline>
        </w:drawing>
      </w:r>
    </w:p>
    <w:p w14:paraId="32C64C8C" w14:textId="7043FF78" w:rsidR="002A5B9C" w:rsidRPr="00F167A6" w:rsidRDefault="002A5B9C" w:rsidP="002A5B9C">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8</w:t>
      </w:r>
      <w:r w:rsidRPr="00F167A6">
        <w:rPr>
          <w:sz w:val="20"/>
          <w:szCs w:val="20"/>
          <w:lang w:val="en-US"/>
        </w:rPr>
        <w:fldChar w:fldCharType="end"/>
      </w:r>
      <w:r w:rsidRPr="00F167A6">
        <w:rPr>
          <w:sz w:val="20"/>
          <w:szCs w:val="20"/>
          <w:lang w:val="en-US"/>
        </w:rPr>
        <w:t xml:space="preserve"> </w:t>
      </w:r>
      <w:proofErr w:type="spellStart"/>
      <w:r w:rsidRPr="00F167A6">
        <w:rPr>
          <w:sz w:val="20"/>
          <w:szCs w:val="20"/>
          <w:lang w:val="en-US"/>
        </w:rPr>
        <w:t>DialogFlow</w:t>
      </w:r>
      <w:proofErr w:type="spellEnd"/>
      <w:r w:rsidRPr="00F167A6">
        <w:rPr>
          <w:sz w:val="20"/>
          <w:szCs w:val="20"/>
          <w:lang w:val="en-US"/>
        </w:rPr>
        <w:t xml:space="preserve"> Pricing (source: https://dialogflow.com/pricing)</w:t>
      </w:r>
    </w:p>
    <w:p w14:paraId="7BE9EBCE" w14:textId="43D267AF" w:rsidR="00093831" w:rsidRPr="00F167A6" w:rsidRDefault="00093831">
      <w:pPr>
        <w:spacing w:after="160" w:line="259" w:lineRule="auto"/>
        <w:rPr>
          <w:rFonts w:asciiTheme="majorHAnsi" w:eastAsiaTheme="majorEastAsia" w:hAnsiTheme="majorHAnsi" w:cstheme="majorBidi"/>
          <w:color w:val="2F5496" w:themeColor="accent1" w:themeShade="BF"/>
          <w:sz w:val="26"/>
          <w:szCs w:val="26"/>
          <w:lang w:val="en-US"/>
        </w:rPr>
      </w:pPr>
      <w:r w:rsidRPr="00F167A6">
        <w:rPr>
          <w:lang w:val="en-US"/>
        </w:rPr>
        <w:br w:type="page"/>
      </w:r>
    </w:p>
    <w:p w14:paraId="2398D662" w14:textId="5DF78659" w:rsidR="00447C6E" w:rsidRPr="00F167A6" w:rsidRDefault="00447C6E" w:rsidP="001114B8">
      <w:pPr>
        <w:pStyle w:val="Heading4"/>
        <w:numPr>
          <w:ilvl w:val="0"/>
          <w:numId w:val="8"/>
        </w:numPr>
        <w:ind w:left="426"/>
        <w:rPr>
          <w:lang w:val="en-US"/>
        </w:rPr>
      </w:pPr>
      <w:r w:rsidRPr="00F167A6">
        <w:rPr>
          <w:lang w:val="en-US"/>
        </w:rPr>
        <w:lastRenderedPageBreak/>
        <w:t>Siri Assistant</w:t>
      </w:r>
    </w:p>
    <w:p w14:paraId="6B2BE54E" w14:textId="48542EBD" w:rsidR="00C00D69" w:rsidRPr="00F167A6" w:rsidRDefault="00080EB9" w:rsidP="00C00D69">
      <w:pPr>
        <w:rPr>
          <w:lang w:val="en-US"/>
        </w:rPr>
      </w:pPr>
      <w:ins w:id="123" w:author="Kalunder Madlaina" w:date="2019-07-26T17:23:00Z">
        <w:r>
          <w:rPr>
            <w:lang w:val="en-US"/>
          </w:rPr>
          <w:t>Siri is…</w:t>
        </w:r>
      </w:ins>
      <w:r w:rsidR="00C00D69" w:rsidRPr="00F167A6">
        <w:rPr>
          <w:lang w:val="en-US"/>
        </w:rPr>
        <w:t xml:space="preserve">The development environment of Siri is called </w:t>
      </w:r>
      <w:proofErr w:type="spellStart"/>
      <w:r w:rsidR="00C00D69" w:rsidRPr="00F167A6">
        <w:rPr>
          <w:lang w:val="en-US"/>
        </w:rPr>
        <w:t>SiriKit</w:t>
      </w:r>
      <w:proofErr w:type="spellEnd"/>
      <w:r w:rsidR="0082740D">
        <w:rPr>
          <w:lang w:val="en-US"/>
        </w:rPr>
        <w:t xml:space="preserve"> (see figure 9)</w:t>
      </w:r>
      <w:r w:rsidR="00C00D69" w:rsidRPr="00F167A6">
        <w:rPr>
          <w:lang w:val="en-US"/>
        </w:rPr>
        <w:t xml:space="preserve"> and it offers the possibility to translate calls to the assistant into calls for the app you want to use. For this to work an internet connection is mandatory as the voice data is sent to apple servers for the natural language processing.</w:t>
      </w:r>
    </w:p>
    <w:p w14:paraId="3D67C17F" w14:textId="2BF8218D" w:rsidR="00C00D69" w:rsidRPr="00F167A6" w:rsidRDefault="000F5AB3" w:rsidP="00C00D69">
      <w:pPr>
        <w:rPr>
          <w:lang w:val="en-US"/>
        </w:rPr>
      </w:pPr>
      <w:r w:rsidRPr="00F167A6">
        <w:rPr>
          <w:lang w:val="en-US"/>
        </w:rPr>
        <w:t>Apple has a strict List of so-called Domains and Intents which the application call has to be assigned to for it to work.</w:t>
      </w:r>
      <w:r w:rsidR="00B4142B" w:rsidRPr="00F167A6">
        <w:rPr>
          <w:lang w:val="en-US"/>
        </w:rPr>
        <w:fldChar w:fldCharType="begin"/>
      </w:r>
      <w:r w:rsidR="00023B51" w:rsidRPr="00F167A6">
        <w:rPr>
          <w:lang w:val="en-US"/>
        </w:rPr>
        <w:instrText xml:space="preserve"> ADDIN ZOTERO_ITEM CSL_CITATION {"citationID":"6HHD1SKA","properties":{"formattedCitation":"[23]","plainCitation":"[23]","noteIndex":0},"citationItems":[{"id":66,"uris":["http://zotero.org/users/5742355/items/5QYYANLR"],"uri":["http://zotero.org/users/5742355/items/5QYYANLR"],"itemData":{"id":66,"type":"webpage","title":"SiriKit | Apple Developer Documentation","URL":"https://developer.apple.com/documentation/sirikit","accessed":{"date-parts":[["2019",7,11]]}}}],"schema":"https://github.com/citation-style-language/schema/raw/master/csl-citation.json"} </w:instrText>
      </w:r>
      <w:r w:rsidR="00B4142B" w:rsidRPr="00F167A6">
        <w:rPr>
          <w:lang w:val="en-US"/>
        </w:rPr>
        <w:fldChar w:fldCharType="separate"/>
      </w:r>
      <w:r w:rsidR="00023B51" w:rsidRPr="00F167A6">
        <w:rPr>
          <w:noProof/>
          <w:lang w:val="en-US"/>
        </w:rPr>
        <w:t>[23]</w:t>
      </w:r>
      <w:r w:rsidR="00B4142B" w:rsidRPr="00F167A6">
        <w:rPr>
          <w:lang w:val="en-US"/>
        </w:rPr>
        <w:fldChar w:fldCharType="end"/>
      </w:r>
    </w:p>
    <w:p w14:paraId="44DFBE43" w14:textId="77777777" w:rsidR="00F923E2" w:rsidRPr="00F167A6" w:rsidRDefault="00EA6A72" w:rsidP="00077977">
      <w:pPr>
        <w:keepNext/>
        <w:jc w:val="center"/>
        <w:rPr>
          <w:lang w:val="en-US"/>
        </w:rPr>
      </w:pPr>
      <w:r w:rsidRPr="00F167A6">
        <w:rPr>
          <w:noProof/>
          <w:lang w:val="en-US"/>
        </w:rPr>
        <w:drawing>
          <wp:inline distT="0" distB="0" distL="0" distR="0" wp14:anchorId="1FD6ED43" wp14:editId="2A9C93EC">
            <wp:extent cx="4602480" cy="243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14232" cy="2444626"/>
                    </a:xfrm>
                    <a:prstGeom prst="rect">
                      <a:avLst/>
                    </a:prstGeom>
                    <a:noFill/>
                    <a:ln>
                      <a:noFill/>
                    </a:ln>
                  </pic:spPr>
                </pic:pic>
              </a:graphicData>
            </a:graphic>
          </wp:inline>
        </w:drawing>
      </w:r>
    </w:p>
    <w:p w14:paraId="7259FEE2" w14:textId="2F48B83D" w:rsidR="000F5AB3" w:rsidRPr="00F167A6" w:rsidRDefault="00F923E2" w:rsidP="00F923E2">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9</w:t>
      </w:r>
      <w:r w:rsidRPr="00F167A6">
        <w:rPr>
          <w:sz w:val="20"/>
          <w:szCs w:val="20"/>
          <w:lang w:val="en-US"/>
        </w:rPr>
        <w:fldChar w:fldCharType="end"/>
      </w:r>
      <w:r w:rsidRPr="00F167A6">
        <w:rPr>
          <w:sz w:val="20"/>
          <w:szCs w:val="20"/>
          <w:lang w:val="en-US"/>
        </w:rPr>
        <w:t xml:space="preserve"> Making services </w:t>
      </w:r>
      <w:proofErr w:type="spellStart"/>
      <w:r w:rsidRPr="00F167A6">
        <w:rPr>
          <w:sz w:val="20"/>
          <w:szCs w:val="20"/>
          <w:lang w:val="en-US"/>
        </w:rPr>
        <w:t>avaliable</w:t>
      </w:r>
      <w:proofErr w:type="spellEnd"/>
      <w:r w:rsidRPr="00F167A6">
        <w:rPr>
          <w:sz w:val="20"/>
          <w:szCs w:val="20"/>
          <w:lang w:val="en-US"/>
        </w:rPr>
        <w:t xml:space="preserve"> from Siri and Maps (source: https://developer.apple.com/documentation/sirikit)</w:t>
      </w:r>
    </w:p>
    <w:p w14:paraId="2A55E0B0" w14:textId="6C1CD82A" w:rsidR="000F5AB3" w:rsidRPr="00F167A6" w:rsidRDefault="000F5AB3" w:rsidP="00A83A1F">
      <w:pPr>
        <w:pStyle w:val="Heading4"/>
        <w:numPr>
          <w:ilvl w:val="0"/>
          <w:numId w:val="0"/>
        </w:numPr>
        <w:ind w:left="864" w:hanging="864"/>
        <w:rPr>
          <w:lang w:val="en-US"/>
        </w:rPr>
      </w:pPr>
      <w:commentRangeStart w:id="124"/>
      <w:r w:rsidRPr="00F167A6">
        <w:rPr>
          <w:lang w:val="en-US"/>
        </w:rPr>
        <w:t>Domains</w:t>
      </w:r>
      <w:r w:rsidR="00782B33" w:rsidRPr="00F167A6">
        <w:rPr>
          <w:lang w:val="en-US"/>
        </w:rPr>
        <w:fldChar w:fldCharType="begin"/>
      </w:r>
      <w:r w:rsidR="00AC52B1" w:rsidRPr="00F167A6">
        <w:rPr>
          <w:lang w:val="en-US"/>
        </w:rPr>
        <w:instrText xml:space="preserve"> ADDIN ZOTERO_ITEM CSL_CITATION {"citationID":"m9EatJlh","properties":{"formattedCitation":"[23]","plainCitation":"[23]","noteIndex":0},"citationItems":[{"id":66,"uris":["http://zotero.org/users/5742355/items/5QYYANLR"],"uri":["http://zotero.org/users/5742355/items/5QYYANLR"],"itemData":{"id":66,"type":"webpage","title":"SiriKit | Apple Developer Documentation","URL":"https://developer.apple.com/documentation/sirikit","accessed":{"date-parts":[["2019",7,11]]}}}],"schema":"https://github.com/citation-style-language/schema/raw/master/csl-citation.json"} </w:instrText>
      </w:r>
      <w:r w:rsidR="00782B33" w:rsidRPr="00F167A6">
        <w:rPr>
          <w:lang w:val="en-US"/>
        </w:rPr>
        <w:fldChar w:fldCharType="separate"/>
      </w:r>
      <w:r w:rsidR="00782B33" w:rsidRPr="00F167A6">
        <w:rPr>
          <w:noProof/>
          <w:lang w:val="en-US"/>
        </w:rPr>
        <w:t>[23]</w:t>
      </w:r>
      <w:r w:rsidR="00782B33" w:rsidRPr="00F167A6">
        <w:rPr>
          <w:lang w:val="en-US"/>
        </w:rPr>
        <w:fldChar w:fldCharType="end"/>
      </w:r>
    </w:p>
    <w:p w14:paraId="31F5B8CA" w14:textId="67781EAE" w:rsidR="000F5AB3" w:rsidRPr="00F167A6" w:rsidRDefault="000F5AB3" w:rsidP="001114B8">
      <w:pPr>
        <w:pStyle w:val="Footer"/>
        <w:numPr>
          <w:ilvl w:val="0"/>
          <w:numId w:val="1"/>
        </w:numPr>
        <w:rPr>
          <w:lang w:val="en-US"/>
        </w:rPr>
      </w:pPr>
      <w:r w:rsidRPr="00F167A6">
        <w:rPr>
          <w:b/>
          <w:bCs/>
          <w:lang w:val="en-US"/>
        </w:rPr>
        <w:t>Lists</w:t>
      </w:r>
      <w:r w:rsidRPr="00F167A6">
        <w:rPr>
          <w:lang w:val="en-US"/>
        </w:rPr>
        <w:t>: Simple list creation and editing</w:t>
      </w:r>
    </w:p>
    <w:p w14:paraId="7638D923" w14:textId="2D886483" w:rsidR="000F5AB3" w:rsidRPr="00F167A6" w:rsidRDefault="000F5AB3" w:rsidP="001114B8">
      <w:pPr>
        <w:pStyle w:val="Footer"/>
        <w:numPr>
          <w:ilvl w:val="0"/>
          <w:numId w:val="1"/>
        </w:numPr>
        <w:rPr>
          <w:lang w:val="en-US"/>
        </w:rPr>
      </w:pPr>
      <w:r w:rsidRPr="00F167A6">
        <w:rPr>
          <w:b/>
          <w:bCs/>
          <w:lang w:val="en-US"/>
        </w:rPr>
        <w:t>Visual Codes</w:t>
      </w:r>
      <w:r w:rsidRPr="00F167A6">
        <w:rPr>
          <w:lang w:val="en-US"/>
        </w:rPr>
        <w:t>: Display QR codes</w:t>
      </w:r>
    </w:p>
    <w:p w14:paraId="5C223BC6" w14:textId="2DB04590" w:rsidR="000F5AB3" w:rsidRPr="00F167A6" w:rsidRDefault="000F5AB3" w:rsidP="001114B8">
      <w:pPr>
        <w:pStyle w:val="Footer"/>
        <w:numPr>
          <w:ilvl w:val="0"/>
          <w:numId w:val="1"/>
        </w:numPr>
        <w:rPr>
          <w:lang w:val="en-US"/>
        </w:rPr>
      </w:pPr>
      <w:r w:rsidRPr="00F167A6">
        <w:rPr>
          <w:b/>
          <w:bCs/>
          <w:lang w:val="en-US"/>
        </w:rPr>
        <w:t>Ride Booking</w:t>
      </w:r>
      <w:r w:rsidRPr="00F167A6">
        <w:rPr>
          <w:lang w:val="en-US"/>
        </w:rPr>
        <w:t>: Requesting a ride, this is intended for services like Uber</w:t>
      </w:r>
    </w:p>
    <w:p w14:paraId="09BDB1C5" w14:textId="48FA0860" w:rsidR="000F5AB3" w:rsidRPr="00F167A6" w:rsidRDefault="000F5AB3" w:rsidP="001114B8">
      <w:pPr>
        <w:pStyle w:val="Footer"/>
        <w:numPr>
          <w:ilvl w:val="0"/>
          <w:numId w:val="1"/>
        </w:numPr>
        <w:rPr>
          <w:lang w:val="en-US"/>
        </w:rPr>
      </w:pPr>
      <w:r w:rsidRPr="00F167A6">
        <w:rPr>
          <w:b/>
          <w:bCs/>
          <w:lang w:val="en-US"/>
        </w:rPr>
        <w:t>Messaging</w:t>
      </w:r>
      <w:r w:rsidRPr="00F167A6">
        <w:rPr>
          <w:lang w:val="en-US"/>
        </w:rPr>
        <w:t>: Simple text messaging</w:t>
      </w:r>
    </w:p>
    <w:p w14:paraId="2B042C74" w14:textId="33E345CC" w:rsidR="000F5AB3" w:rsidRPr="00F167A6" w:rsidRDefault="000F5AB3" w:rsidP="001114B8">
      <w:pPr>
        <w:pStyle w:val="Footer"/>
        <w:numPr>
          <w:ilvl w:val="0"/>
          <w:numId w:val="1"/>
        </w:numPr>
        <w:rPr>
          <w:lang w:val="en-US"/>
        </w:rPr>
      </w:pPr>
      <w:r w:rsidRPr="00F167A6">
        <w:rPr>
          <w:b/>
          <w:bCs/>
          <w:lang w:val="en-US"/>
        </w:rPr>
        <w:t>Photo Search</w:t>
      </w:r>
      <w:r w:rsidRPr="00F167A6">
        <w:rPr>
          <w:lang w:val="en-US"/>
        </w:rPr>
        <w:t>: Making a search request for photos and videos and display them.</w:t>
      </w:r>
    </w:p>
    <w:p w14:paraId="691FEFEB" w14:textId="6CDD3F1F" w:rsidR="000F5AB3" w:rsidRPr="00F167A6" w:rsidRDefault="000F5AB3" w:rsidP="001114B8">
      <w:pPr>
        <w:pStyle w:val="Footer"/>
        <w:numPr>
          <w:ilvl w:val="0"/>
          <w:numId w:val="1"/>
        </w:numPr>
        <w:rPr>
          <w:lang w:val="en-US"/>
        </w:rPr>
      </w:pPr>
      <w:r w:rsidRPr="00F167A6">
        <w:rPr>
          <w:b/>
          <w:bCs/>
          <w:lang w:val="en-US"/>
        </w:rPr>
        <w:t>Payments</w:t>
      </w:r>
      <w:r w:rsidRPr="00F167A6">
        <w:rPr>
          <w:lang w:val="en-US"/>
        </w:rPr>
        <w:t>: Creating a payment request or sending money</w:t>
      </w:r>
    </w:p>
    <w:p w14:paraId="77D3F69B" w14:textId="0CB8BB9A" w:rsidR="000F5AB3" w:rsidRPr="00F167A6" w:rsidRDefault="000F5AB3" w:rsidP="001114B8">
      <w:pPr>
        <w:pStyle w:val="Footer"/>
        <w:numPr>
          <w:ilvl w:val="0"/>
          <w:numId w:val="1"/>
        </w:numPr>
        <w:rPr>
          <w:lang w:val="en-US"/>
        </w:rPr>
      </w:pPr>
      <w:r w:rsidRPr="00F167A6">
        <w:rPr>
          <w:b/>
          <w:bCs/>
          <w:lang w:val="en-US"/>
        </w:rPr>
        <w:t>VoIP Calling</w:t>
      </w:r>
      <w:r w:rsidRPr="00F167A6">
        <w:rPr>
          <w:lang w:val="en-US"/>
        </w:rPr>
        <w:t>: Make a call (also supports video)</w:t>
      </w:r>
    </w:p>
    <w:p w14:paraId="099F3B91" w14:textId="02C5D23D" w:rsidR="000F5AB3" w:rsidRPr="00F167A6" w:rsidRDefault="000F5AB3" w:rsidP="001114B8">
      <w:pPr>
        <w:pStyle w:val="Footer"/>
        <w:numPr>
          <w:ilvl w:val="0"/>
          <w:numId w:val="1"/>
        </w:numPr>
        <w:rPr>
          <w:lang w:val="en-US"/>
        </w:rPr>
      </w:pPr>
      <w:r w:rsidRPr="00F167A6">
        <w:rPr>
          <w:b/>
          <w:bCs/>
          <w:lang w:val="en-US"/>
        </w:rPr>
        <w:t>Workouts</w:t>
      </w:r>
      <w:r w:rsidRPr="00F167A6">
        <w:rPr>
          <w:lang w:val="en-US"/>
        </w:rPr>
        <w:t>: Starting, pausing and finishing a routine, explicitly specified as workout</w:t>
      </w:r>
    </w:p>
    <w:p w14:paraId="4B596888" w14:textId="5C8E49F7" w:rsidR="000F5AB3" w:rsidRPr="00F167A6" w:rsidRDefault="000F5AB3" w:rsidP="001114B8">
      <w:pPr>
        <w:pStyle w:val="Footer"/>
        <w:numPr>
          <w:ilvl w:val="0"/>
          <w:numId w:val="1"/>
        </w:numPr>
        <w:rPr>
          <w:lang w:val="en-US"/>
        </w:rPr>
      </w:pPr>
      <w:r w:rsidRPr="00F167A6">
        <w:rPr>
          <w:lang w:val="en-US"/>
        </w:rPr>
        <w:t>Climate and radio</w:t>
      </w:r>
      <w:r w:rsidR="00F923E2" w:rsidRPr="00F167A6">
        <w:rPr>
          <w:lang w:val="en-US"/>
        </w:rPr>
        <w:t>.</w:t>
      </w:r>
      <w:commentRangeEnd w:id="124"/>
      <w:r w:rsidR="00080EB9">
        <w:rPr>
          <w:rStyle w:val="CommentReference"/>
        </w:rPr>
        <w:commentReference w:id="124"/>
      </w:r>
    </w:p>
    <w:p w14:paraId="03B3AC49" w14:textId="117F78F2" w:rsidR="00077977" w:rsidRPr="00F167A6" w:rsidRDefault="00077977">
      <w:pPr>
        <w:spacing w:after="160" w:line="259" w:lineRule="auto"/>
        <w:rPr>
          <w:lang w:val="en-US"/>
        </w:rPr>
      </w:pPr>
    </w:p>
    <w:p w14:paraId="624F85F2" w14:textId="77777777" w:rsidR="00A83A1F" w:rsidRPr="00F167A6" w:rsidRDefault="00A83A1F">
      <w:pPr>
        <w:spacing w:after="160" w:line="259" w:lineRule="auto"/>
        <w:rPr>
          <w:lang w:val="en-US"/>
        </w:rPr>
      </w:pPr>
    </w:p>
    <w:p w14:paraId="0B9403B0" w14:textId="5D7698AA" w:rsidR="00077977" w:rsidRDefault="00077977" w:rsidP="00A83A1F">
      <w:pPr>
        <w:pStyle w:val="Heading4"/>
        <w:numPr>
          <w:ilvl w:val="0"/>
          <w:numId w:val="0"/>
        </w:numPr>
        <w:ind w:left="864" w:hanging="864"/>
        <w:rPr>
          <w:lang w:val="en-US"/>
        </w:rPr>
      </w:pPr>
      <w:r w:rsidRPr="00F167A6">
        <w:rPr>
          <w:lang w:val="en-US"/>
        </w:rPr>
        <w:lastRenderedPageBreak/>
        <w:t>Pricing</w:t>
      </w:r>
    </w:p>
    <w:p w14:paraId="29CBA2D4" w14:textId="60D13364" w:rsidR="0082740D" w:rsidRPr="0082740D" w:rsidRDefault="0082740D" w:rsidP="0082740D">
      <w:pPr>
        <w:rPr>
          <w:lang w:val="en-US" w:eastAsia="de-DE"/>
        </w:rPr>
      </w:pPr>
      <w:r>
        <w:rPr>
          <w:lang w:val="en-US" w:eastAsia="de-DE"/>
        </w:rPr>
        <w:t>The pricing of Siri API is dependent on the Tier of choice. See figure 10 for details.</w:t>
      </w:r>
    </w:p>
    <w:p w14:paraId="33B8CF9B" w14:textId="77777777" w:rsidR="00077977" w:rsidRPr="00F167A6" w:rsidRDefault="00077977" w:rsidP="00077977">
      <w:pPr>
        <w:keepNext/>
        <w:spacing w:after="160" w:line="259" w:lineRule="auto"/>
        <w:jc w:val="center"/>
        <w:rPr>
          <w:lang w:val="en-US"/>
        </w:rPr>
      </w:pPr>
      <w:r w:rsidRPr="00F167A6">
        <w:rPr>
          <w:rFonts w:asciiTheme="majorHAnsi" w:eastAsiaTheme="majorEastAsia" w:hAnsiTheme="majorHAnsi" w:cstheme="majorBidi"/>
          <w:noProof/>
          <w:color w:val="2F5496" w:themeColor="accent1" w:themeShade="BF"/>
          <w:sz w:val="26"/>
          <w:szCs w:val="26"/>
          <w:lang w:val="en-US"/>
        </w:rPr>
        <w:drawing>
          <wp:inline distT="0" distB="0" distL="0" distR="0" wp14:anchorId="54BA0351" wp14:editId="05DC79DF">
            <wp:extent cx="5768706" cy="2752725"/>
            <wp:effectExtent l="0" t="0" r="0" b="3175"/>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2019-07-11 at 7.53.28 AM.png"/>
                    <pic:cNvPicPr/>
                  </pic:nvPicPr>
                  <pic:blipFill>
                    <a:blip r:embed="rId23">
                      <a:extLst>
                        <a:ext uri="{28A0092B-C50C-407E-A947-70E740481C1C}">
                          <a14:useLocalDpi xmlns:a14="http://schemas.microsoft.com/office/drawing/2010/main" val="0"/>
                        </a:ext>
                      </a:extLst>
                    </a:blip>
                    <a:stretch>
                      <a:fillRect/>
                    </a:stretch>
                  </pic:blipFill>
                  <pic:spPr>
                    <a:xfrm>
                      <a:off x="0" y="0"/>
                      <a:ext cx="5921499" cy="2825635"/>
                    </a:xfrm>
                    <a:prstGeom prst="rect">
                      <a:avLst/>
                    </a:prstGeom>
                  </pic:spPr>
                </pic:pic>
              </a:graphicData>
            </a:graphic>
          </wp:inline>
        </w:drawing>
      </w:r>
    </w:p>
    <w:p w14:paraId="4E5DC185" w14:textId="3BD8C932" w:rsidR="00093831" w:rsidRPr="00F167A6" w:rsidRDefault="00077977" w:rsidP="00077977">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10</w:t>
      </w:r>
      <w:r w:rsidRPr="00F167A6">
        <w:rPr>
          <w:sz w:val="20"/>
          <w:szCs w:val="20"/>
          <w:lang w:val="en-US"/>
        </w:rPr>
        <w:fldChar w:fldCharType="end"/>
      </w:r>
      <w:r w:rsidRPr="00F167A6">
        <w:rPr>
          <w:sz w:val="20"/>
          <w:szCs w:val="20"/>
          <w:lang w:val="en-US"/>
        </w:rPr>
        <w:t xml:space="preserve"> Siri Pricing (source: https://rapidapi.com/pannous/api/siri/pricing)</w:t>
      </w:r>
      <w:r w:rsidR="00093831" w:rsidRPr="00F167A6">
        <w:rPr>
          <w:sz w:val="20"/>
          <w:szCs w:val="20"/>
          <w:lang w:val="en-US"/>
        </w:rPr>
        <w:br w:type="page"/>
      </w:r>
    </w:p>
    <w:p w14:paraId="7B5E3A9F" w14:textId="5808381E" w:rsidR="00811FA1" w:rsidRPr="00F167A6" w:rsidRDefault="00447C6E" w:rsidP="00FE5AFD">
      <w:pPr>
        <w:pStyle w:val="Heading4"/>
        <w:numPr>
          <w:ilvl w:val="0"/>
          <w:numId w:val="9"/>
        </w:numPr>
        <w:ind w:left="426"/>
        <w:rPr>
          <w:lang w:val="en-US"/>
        </w:rPr>
      </w:pPr>
      <w:r w:rsidRPr="00F167A6">
        <w:rPr>
          <w:lang w:val="en-US"/>
        </w:rPr>
        <w:lastRenderedPageBreak/>
        <w:t xml:space="preserve">Alexa </w:t>
      </w:r>
      <w:r w:rsidR="0080743D" w:rsidRPr="00F167A6">
        <w:rPr>
          <w:lang w:val="en-US"/>
        </w:rPr>
        <w:t>Voice Service (AVS)</w:t>
      </w:r>
    </w:p>
    <w:p w14:paraId="2C771573" w14:textId="777AB270" w:rsidR="00360B5B" w:rsidRPr="00F167A6" w:rsidRDefault="00360B5B" w:rsidP="00D61A89">
      <w:pPr>
        <w:jc w:val="left"/>
        <w:rPr>
          <w:lang w:val="en-US"/>
        </w:rPr>
      </w:pPr>
      <w:r w:rsidRPr="00F167A6">
        <w:rPr>
          <w:lang w:val="en-US"/>
        </w:rPr>
        <w:t xml:space="preserve">AVS </w:t>
      </w:r>
      <w:r w:rsidR="0082740D">
        <w:rPr>
          <w:lang w:val="en-US"/>
        </w:rPr>
        <w:t xml:space="preserve">(see figure 11) </w:t>
      </w:r>
      <w:r w:rsidRPr="00F167A6">
        <w:rPr>
          <w:lang w:val="en-US"/>
        </w:rPr>
        <w:t xml:space="preserve">is a platform independent service that is used over an HTTP/2 </w:t>
      </w:r>
      <w:proofErr w:type="spellStart"/>
      <w:r w:rsidRPr="00F167A6">
        <w:rPr>
          <w:lang w:val="en-US"/>
        </w:rPr>
        <w:t>api</w:t>
      </w:r>
      <w:proofErr w:type="spellEnd"/>
      <w:r w:rsidRPr="00F167A6">
        <w:rPr>
          <w:lang w:val="en-US"/>
        </w:rPr>
        <w:t>.</w:t>
      </w:r>
      <w:r w:rsidR="00B4142B" w:rsidRPr="00F167A6">
        <w:rPr>
          <w:lang w:val="en-US"/>
        </w:rPr>
        <w:fldChar w:fldCharType="begin"/>
      </w:r>
      <w:r w:rsidR="00023B51" w:rsidRPr="00F167A6">
        <w:rPr>
          <w:lang w:val="en-US"/>
        </w:rPr>
        <w:instrText xml:space="preserve"> ADDIN ZOTERO_ITEM CSL_CITATION {"citationID":"S2Rnj4fS","properties":{"formattedCitation":"[24]","plainCitation":"[24]","noteIndex":0},"citationItems":[{"id":70,"uris":["http://zotero.org/users/5742355/items/7EJVQQPU"],"uri":["http://zotero.org/users/5742355/items/7EJVQQPU"],"itemData":{"id":70,"type":"webpage","title":"Manage an HTTP/2 Connection with AVS | Alexa Voice Service","URL":"https://developer.amazon.com/docs/alexa-voice-service/manage-http2-connection.html","accessed":{"date-parts":[["2019",7,11]]}}}],"schema":"https://github.com/citation-style-language/schema/raw/master/csl-citation.json"} </w:instrText>
      </w:r>
      <w:r w:rsidR="00B4142B" w:rsidRPr="00F167A6">
        <w:rPr>
          <w:lang w:val="en-US"/>
        </w:rPr>
        <w:fldChar w:fldCharType="separate"/>
      </w:r>
      <w:r w:rsidR="00023B51" w:rsidRPr="00F167A6">
        <w:rPr>
          <w:noProof/>
          <w:lang w:val="en-US"/>
        </w:rPr>
        <w:t>[24]</w:t>
      </w:r>
      <w:r w:rsidR="00B4142B" w:rsidRPr="00F167A6">
        <w:rPr>
          <w:lang w:val="en-US"/>
        </w:rPr>
        <w:fldChar w:fldCharType="end"/>
      </w:r>
    </w:p>
    <w:p w14:paraId="20C2294E" w14:textId="407627C8" w:rsidR="00B4142B" w:rsidRPr="00F167A6" w:rsidRDefault="00811FA1" w:rsidP="00D61A89">
      <w:pPr>
        <w:keepNext/>
        <w:jc w:val="left"/>
        <w:rPr>
          <w:lang w:val="en-US"/>
        </w:rPr>
      </w:pPr>
      <w:r w:rsidRPr="00F167A6">
        <w:rPr>
          <w:lang w:val="en-US"/>
        </w:rPr>
        <w:t>AVS</w:t>
      </w:r>
      <w:r w:rsidR="00D24505" w:rsidRPr="00F167A6">
        <w:rPr>
          <w:lang w:val="en-US"/>
        </w:rPr>
        <w:t xml:space="preserve"> </w:t>
      </w:r>
      <w:r w:rsidR="00E763BC" w:rsidRPr="00F167A6">
        <w:rPr>
          <w:lang w:val="en-US"/>
        </w:rPr>
        <w:t xml:space="preserve">is task oriented. </w:t>
      </w:r>
      <w:r w:rsidR="00AC52B1" w:rsidRPr="00F167A6">
        <w:rPr>
          <w:lang w:val="en-US"/>
        </w:rPr>
        <w:t xml:space="preserve">A client interacting with the Alexa Voice Service will regularly encounter events/directives that produce competing audio. </w:t>
      </w:r>
      <w:r w:rsidR="00AC52B1" w:rsidRPr="00F167A6">
        <w:rPr>
          <w:lang w:val="en-US"/>
        </w:rPr>
        <w:fldChar w:fldCharType="begin"/>
      </w:r>
      <w:r w:rsidR="00AC52B1" w:rsidRPr="00F167A6">
        <w:rPr>
          <w:lang w:val="en-US"/>
        </w:rPr>
        <w:instrText xml:space="preserve"> ADDIN ZOTERO_ITEM CSL_CITATION {"citationID":"h6UTjfJB","properties":{"formattedCitation":"[25]","plainCitation":"[25]","noteIndex":0},"citationItems":[{"id":99,"uris":["http://zotero.org/users/5742355/items/P667FNBA"],"uri":["http://zotero.org/users/5742355/items/P667FNBA"],"itemData":{"id":99,"type":"webpage","title":"Interaction Model | Alexa Voice Service","URL":"https://developer.amazon.com/docs/alexa-voice-service/interaction-model.html","accessed":{"date-parts":[["2019",7,12]]}}}],"schema":"https://github.com/citation-style-language/schema/raw/master/csl-citation.json"} </w:instrText>
      </w:r>
      <w:r w:rsidR="00AC52B1" w:rsidRPr="00F167A6">
        <w:rPr>
          <w:lang w:val="en-US"/>
        </w:rPr>
        <w:fldChar w:fldCharType="separate"/>
      </w:r>
      <w:r w:rsidR="00AC52B1" w:rsidRPr="00F167A6">
        <w:rPr>
          <w:noProof/>
          <w:lang w:val="en-US"/>
        </w:rPr>
        <w:t>[25]</w:t>
      </w:r>
      <w:r w:rsidR="00AC52B1" w:rsidRPr="00F167A6">
        <w:rPr>
          <w:lang w:val="en-US"/>
        </w:rPr>
        <w:fldChar w:fldCharType="end"/>
      </w:r>
      <w:r w:rsidR="00E763BC" w:rsidRPr="00F167A6">
        <w:rPr>
          <w:lang w:val="en-US"/>
        </w:rPr>
        <w:br/>
      </w:r>
      <w:r w:rsidR="00360B5B" w:rsidRPr="00F167A6">
        <w:rPr>
          <w:noProof/>
          <w:lang w:val="en-US"/>
        </w:rPr>
        <w:drawing>
          <wp:inline distT="0" distB="0" distL="0" distR="0" wp14:anchorId="24437D26" wp14:editId="2A12C57A">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exa_flowchar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3C43BC1" w14:textId="55FC61A2" w:rsidR="00360B5B" w:rsidRPr="00F167A6" w:rsidRDefault="00B4142B" w:rsidP="00B4142B">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11</w:t>
      </w:r>
      <w:r w:rsidRPr="00F167A6">
        <w:rPr>
          <w:sz w:val="20"/>
          <w:szCs w:val="20"/>
          <w:lang w:val="en-US"/>
        </w:rPr>
        <w:fldChar w:fldCharType="end"/>
      </w:r>
      <w:r w:rsidRPr="00F167A6">
        <w:rPr>
          <w:sz w:val="20"/>
          <w:szCs w:val="20"/>
          <w:lang w:val="en-US"/>
        </w:rPr>
        <w:t xml:space="preserve"> AVS structure (source: https://www.digikey.in/en/articles/techzone/2018/feb/rapid-prototyping-smart-voice-assistant-raspberry-pi)</w:t>
      </w:r>
    </w:p>
    <w:p w14:paraId="739C82D4" w14:textId="251C42D1" w:rsidR="00347814" w:rsidRPr="00F167A6" w:rsidRDefault="00347814" w:rsidP="00D61A89">
      <w:pPr>
        <w:pStyle w:val="Heading4"/>
        <w:numPr>
          <w:ilvl w:val="0"/>
          <w:numId w:val="0"/>
        </w:numPr>
        <w:ind w:left="864" w:hanging="864"/>
        <w:rPr>
          <w:lang w:val="en-US"/>
        </w:rPr>
      </w:pPr>
      <w:commentRangeStart w:id="125"/>
      <w:r w:rsidRPr="00F167A6">
        <w:rPr>
          <w:lang w:val="en-US"/>
        </w:rPr>
        <w:t>Capabilities</w:t>
      </w:r>
      <w:r w:rsidRPr="00F167A6">
        <w:rPr>
          <w:lang w:val="en-US"/>
        </w:rPr>
        <w:fldChar w:fldCharType="begin"/>
      </w:r>
      <w:r w:rsidR="00AC52B1" w:rsidRPr="00F167A6">
        <w:rPr>
          <w:lang w:val="en-US"/>
        </w:rPr>
        <w:instrText xml:space="preserve"> ADDIN ZOTERO_ITEM CSL_CITATION {"citationID":"Se0FjZuk","properties":{"formattedCitation":"[26]","plainCitation":"[26]","noteIndex":0},"citationItems":[{"id":72,"uris":["http://zotero.org/users/5742355/items/CDFFD8PQ"],"uri":["http://zotero.org/users/5742355/items/CDFFD8PQ"],"itemData":{"id":72,"type":"webpage","title":"Capabilities API | Alexa Voice Service","URL":"https://developer.amazon.com/docs/alexa-voice-service/capabilities-api.html#use-cases","accessed":{"date-parts":[["2019",7,11]]}}}],"schema":"https://github.com/citation-style-language/schema/raw/master/csl-citation.json"} </w:instrText>
      </w:r>
      <w:r w:rsidRPr="00F167A6">
        <w:rPr>
          <w:lang w:val="en-US"/>
        </w:rPr>
        <w:fldChar w:fldCharType="separate"/>
      </w:r>
      <w:r w:rsidR="00AC52B1" w:rsidRPr="00F167A6">
        <w:rPr>
          <w:noProof/>
          <w:lang w:val="en-US"/>
        </w:rPr>
        <w:t>[26]</w:t>
      </w:r>
      <w:r w:rsidRPr="00F167A6">
        <w:rPr>
          <w:lang w:val="en-US"/>
        </w:rPr>
        <w:fldChar w:fldCharType="end"/>
      </w:r>
    </w:p>
    <w:p w14:paraId="0C73B534" w14:textId="6F643D9C" w:rsidR="00E763BC" w:rsidRPr="00F167A6" w:rsidRDefault="00E763BC" w:rsidP="001114B8">
      <w:pPr>
        <w:pStyle w:val="Footer"/>
        <w:numPr>
          <w:ilvl w:val="0"/>
          <w:numId w:val="2"/>
        </w:numPr>
        <w:spacing w:line="240" w:lineRule="auto"/>
        <w:rPr>
          <w:lang w:val="en-US"/>
        </w:rPr>
      </w:pPr>
      <w:r w:rsidRPr="00F167A6">
        <w:rPr>
          <w:b/>
          <w:bCs/>
          <w:lang w:val="en-US"/>
        </w:rPr>
        <w:t>Alerts</w:t>
      </w:r>
      <w:r w:rsidRPr="00F167A6">
        <w:rPr>
          <w:lang w:val="en-US"/>
        </w:rPr>
        <w:t>: timer and stopwatch features</w:t>
      </w:r>
      <w:r w:rsidR="00B4142B" w:rsidRPr="00F167A6">
        <w:rPr>
          <w:lang w:val="en-US"/>
        </w:rPr>
        <w:t>.</w:t>
      </w:r>
    </w:p>
    <w:p w14:paraId="45560846" w14:textId="3AACCFFC" w:rsidR="00E763BC" w:rsidRPr="00F167A6" w:rsidRDefault="00E763BC" w:rsidP="001114B8">
      <w:pPr>
        <w:pStyle w:val="Footer"/>
        <w:numPr>
          <w:ilvl w:val="0"/>
          <w:numId w:val="2"/>
        </w:numPr>
        <w:spacing w:line="240" w:lineRule="auto"/>
        <w:rPr>
          <w:lang w:val="en-US"/>
        </w:rPr>
      </w:pPr>
      <w:proofErr w:type="spellStart"/>
      <w:r w:rsidRPr="00F167A6">
        <w:rPr>
          <w:b/>
          <w:bCs/>
          <w:lang w:val="en-US"/>
        </w:rPr>
        <w:t>AudioPlayer</w:t>
      </w:r>
      <w:proofErr w:type="spellEnd"/>
      <w:r w:rsidRPr="00F167A6">
        <w:rPr>
          <w:lang w:val="en-US"/>
        </w:rPr>
        <w:t>: control music playback, etc.</w:t>
      </w:r>
    </w:p>
    <w:p w14:paraId="12B3C872" w14:textId="69ABD24B" w:rsidR="00E763BC" w:rsidRPr="00F167A6" w:rsidRDefault="00E763BC" w:rsidP="001114B8">
      <w:pPr>
        <w:pStyle w:val="Footer"/>
        <w:numPr>
          <w:ilvl w:val="0"/>
          <w:numId w:val="2"/>
        </w:numPr>
        <w:spacing w:line="240" w:lineRule="auto"/>
        <w:rPr>
          <w:lang w:val="en-US"/>
        </w:rPr>
      </w:pPr>
      <w:r w:rsidRPr="00F167A6">
        <w:rPr>
          <w:b/>
          <w:bCs/>
          <w:lang w:val="en-US"/>
        </w:rPr>
        <w:t>Bluetooth</w:t>
      </w:r>
      <w:r w:rsidRPr="00F167A6">
        <w:rPr>
          <w:lang w:val="en-US"/>
        </w:rPr>
        <w:t>: manage Bluetooth connections</w:t>
      </w:r>
      <w:r w:rsidR="00B4142B" w:rsidRPr="00F167A6">
        <w:rPr>
          <w:lang w:val="en-US"/>
        </w:rPr>
        <w:t>.</w:t>
      </w:r>
    </w:p>
    <w:p w14:paraId="5503E70F" w14:textId="53E707EC" w:rsidR="00E763BC" w:rsidRPr="00F167A6" w:rsidRDefault="00E763BC" w:rsidP="001114B8">
      <w:pPr>
        <w:pStyle w:val="Footer"/>
        <w:numPr>
          <w:ilvl w:val="0"/>
          <w:numId w:val="2"/>
        </w:numPr>
        <w:spacing w:line="240" w:lineRule="auto"/>
        <w:rPr>
          <w:lang w:val="en-US"/>
        </w:rPr>
      </w:pPr>
      <w:r w:rsidRPr="00F167A6">
        <w:rPr>
          <w:b/>
          <w:bCs/>
          <w:lang w:val="en-US"/>
        </w:rPr>
        <w:t>Do</w:t>
      </w:r>
      <w:r w:rsidR="00D61A89" w:rsidRPr="00F167A6">
        <w:rPr>
          <w:b/>
          <w:bCs/>
          <w:lang w:val="en-US"/>
        </w:rPr>
        <w:t xml:space="preserve"> </w:t>
      </w:r>
      <w:r w:rsidRPr="00F167A6">
        <w:rPr>
          <w:b/>
          <w:bCs/>
          <w:lang w:val="en-US"/>
        </w:rPr>
        <w:t>Not</w:t>
      </w:r>
      <w:r w:rsidR="00D61A89" w:rsidRPr="00F167A6">
        <w:rPr>
          <w:b/>
          <w:bCs/>
          <w:lang w:val="en-US"/>
        </w:rPr>
        <w:t xml:space="preserve"> </w:t>
      </w:r>
      <w:r w:rsidRPr="00F167A6">
        <w:rPr>
          <w:b/>
          <w:bCs/>
          <w:lang w:val="en-US"/>
        </w:rPr>
        <w:t>Disturb</w:t>
      </w:r>
      <w:r w:rsidRPr="00F167A6">
        <w:rPr>
          <w:lang w:val="en-US"/>
        </w:rPr>
        <w:t>: enable Do</w:t>
      </w:r>
      <w:r w:rsidR="00D61A89" w:rsidRPr="00F167A6">
        <w:rPr>
          <w:lang w:val="en-US"/>
        </w:rPr>
        <w:t xml:space="preserve"> </w:t>
      </w:r>
      <w:r w:rsidRPr="00F167A6">
        <w:rPr>
          <w:lang w:val="en-US"/>
        </w:rPr>
        <w:t>Not</w:t>
      </w:r>
      <w:r w:rsidR="00D61A89" w:rsidRPr="00F167A6">
        <w:rPr>
          <w:lang w:val="en-US"/>
        </w:rPr>
        <w:t xml:space="preserve"> </w:t>
      </w:r>
      <w:r w:rsidRPr="00F167A6">
        <w:rPr>
          <w:lang w:val="en-US"/>
        </w:rPr>
        <w:t>Disturb mode on device</w:t>
      </w:r>
      <w:r w:rsidR="00B4142B" w:rsidRPr="00F167A6">
        <w:rPr>
          <w:lang w:val="en-US"/>
        </w:rPr>
        <w:t>.</w:t>
      </w:r>
    </w:p>
    <w:p w14:paraId="4B1484D0" w14:textId="6127D621" w:rsidR="00E763BC" w:rsidRPr="00F167A6" w:rsidRDefault="00E763BC" w:rsidP="001114B8">
      <w:pPr>
        <w:pStyle w:val="Footer"/>
        <w:numPr>
          <w:ilvl w:val="0"/>
          <w:numId w:val="2"/>
        </w:numPr>
        <w:spacing w:line="240" w:lineRule="auto"/>
        <w:rPr>
          <w:lang w:val="en-US"/>
        </w:rPr>
      </w:pPr>
      <w:r w:rsidRPr="00F167A6">
        <w:rPr>
          <w:b/>
          <w:bCs/>
          <w:lang w:val="en-US"/>
        </w:rPr>
        <w:t>Equalizer</w:t>
      </w:r>
      <w:r w:rsidR="00D61A89" w:rsidRPr="00F167A6">
        <w:rPr>
          <w:b/>
          <w:bCs/>
          <w:lang w:val="en-US"/>
        </w:rPr>
        <w:t xml:space="preserve"> </w:t>
      </w:r>
      <w:r w:rsidRPr="00F167A6">
        <w:rPr>
          <w:b/>
          <w:bCs/>
          <w:lang w:val="en-US"/>
        </w:rPr>
        <w:t>Controller</w:t>
      </w:r>
      <w:r w:rsidRPr="00F167A6">
        <w:rPr>
          <w:lang w:val="en-US"/>
        </w:rPr>
        <w:t xml:space="preserve">: control </w:t>
      </w:r>
      <w:r w:rsidR="002B40CC" w:rsidRPr="00F167A6">
        <w:rPr>
          <w:lang w:val="en-US"/>
        </w:rPr>
        <w:t xml:space="preserve">equalizer settings </w:t>
      </w:r>
      <w:r w:rsidRPr="00F167A6">
        <w:rPr>
          <w:lang w:val="en-US"/>
        </w:rPr>
        <w:t>and equalizer modes</w:t>
      </w:r>
      <w:r w:rsidR="00B4142B" w:rsidRPr="00F167A6">
        <w:rPr>
          <w:lang w:val="en-US"/>
        </w:rPr>
        <w:t>.</w:t>
      </w:r>
    </w:p>
    <w:p w14:paraId="796B10B4" w14:textId="504E9152" w:rsidR="00E763BC" w:rsidRPr="00F167A6" w:rsidRDefault="00E763BC" w:rsidP="001114B8">
      <w:pPr>
        <w:pStyle w:val="Footer"/>
        <w:numPr>
          <w:ilvl w:val="0"/>
          <w:numId w:val="2"/>
        </w:numPr>
        <w:spacing w:line="240" w:lineRule="auto"/>
        <w:rPr>
          <w:lang w:val="en-US"/>
        </w:rPr>
      </w:pPr>
      <w:r w:rsidRPr="00F167A6">
        <w:rPr>
          <w:b/>
          <w:bCs/>
          <w:lang w:val="en-US"/>
        </w:rPr>
        <w:t>Interaction</w:t>
      </w:r>
      <w:r w:rsidR="00D61A89" w:rsidRPr="00F167A6">
        <w:rPr>
          <w:b/>
          <w:bCs/>
          <w:lang w:val="en-US"/>
        </w:rPr>
        <w:t xml:space="preserve"> </w:t>
      </w:r>
      <w:r w:rsidRPr="00F167A6">
        <w:rPr>
          <w:b/>
          <w:bCs/>
          <w:lang w:val="en-US"/>
        </w:rPr>
        <w:t>Model</w:t>
      </w:r>
      <w:r w:rsidRPr="00F167A6">
        <w:rPr>
          <w:lang w:val="en-US"/>
        </w:rPr>
        <w:t>: Allow the client to support complex interactions and Alexa routines</w:t>
      </w:r>
      <w:r w:rsidR="00B4142B" w:rsidRPr="00F167A6">
        <w:rPr>
          <w:lang w:val="en-US"/>
        </w:rPr>
        <w:t>.</w:t>
      </w:r>
    </w:p>
    <w:p w14:paraId="7BF98448" w14:textId="5CF3B01B" w:rsidR="00E763BC" w:rsidRPr="00F167A6" w:rsidRDefault="00E763BC" w:rsidP="001114B8">
      <w:pPr>
        <w:pStyle w:val="Footer"/>
        <w:numPr>
          <w:ilvl w:val="0"/>
          <w:numId w:val="2"/>
        </w:numPr>
        <w:spacing w:line="240" w:lineRule="auto"/>
        <w:rPr>
          <w:lang w:val="en-US"/>
        </w:rPr>
      </w:pPr>
      <w:r w:rsidRPr="00F167A6">
        <w:rPr>
          <w:b/>
          <w:bCs/>
          <w:lang w:val="en-US"/>
        </w:rPr>
        <w:t>Notifications</w:t>
      </w:r>
      <w:r w:rsidRPr="00F167A6">
        <w:rPr>
          <w:lang w:val="en-US"/>
        </w:rPr>
        <w:t>: API for notifications</w:t>
      </w:r>
      <w:r w:rsidR="00B4142B" w:rsidRPr="00F167A6">
        <w:rPr>
          <w:lang w:val="en-US"/>
        </w:rPr>
        <w:t>.</w:t>
      </w:r>
    </w:p>
    <w:p w14:paraId="495B86ED" w14:textId="7129CEC1" w:rsidR="00E763BC" w:rsidRPr="00F167A6" w:rsidRDefault="00E763BC" w:rsidP="001114B8">
      <w:pPr>
        <w:pStyle w:val="Footer"/>
        <w:numPr>
          <w:ilvl w:val="0"/>
          <w:numId w:val="2"/>
        </w:numPr>
        <w:spacing w:line="240" w:lineRule="auto"/>
        <w:rPr>
          <w:lang w:val="en-US"/>
        </w:rPr>
      </w:pPr>
      <w:r w:rsidRPr="00F167A6">
        <w:rPr>
          <w:b/>
          <w:bCs/>
          <w:lang w:val="en-US"/>
        </w:rPr>
        <w:t>Playback</w:t>
      </w:r>
      <w:r w:rsidR="00D61A89" w:rsidRPr="00F167A6">
        <w:rPr>
          <w:b/>
          <w:bCs/>
          <w:lang w:val="en-US"/>
        </w:rPr>
        <w:t xml:space="preserve"> </w:t>
      </w:r>
      <w:r w:rsidRPr="00F167A6">
        <w:rPr>
          <w:b/>
          <w:bCs/>
          <w:lang w:val="en-US"/>
        </w:rPr>
        <w:t>Controller</w:t>
      </w:r>
      <w:r w:rsidRPr="00F167A6">
        <w:rPr>
          <w:lang w:val="en-US"/>
        </w:rPr>
        <w:t xml:space="preserve">: </w:t>
      </w:r>
      <w:r w:rsidR="00AE34C9" w:rsidRPr="00F167A6">
        <w:rPr>
          <w:lang w:val="en-US"/>
        </w:rPr>
        <w:t>navigate playback queue via GUI or buttons</w:t>
      </w:r>
      <w:r w:rsidR="00B4142B" w:rsidRPr="00F167A6">
        <w:rPr>
          <w:lang w:val="en-US"/>
        </w:rPr>
        <w:t>.</w:t>
      </w:r>
    </w:p>
    <w:p w14:paraId="156C3C91" w14:textId="2A3AE88F" w:rsidR="00AE34C9" w:rsidRPr="00F167A6" w:rsidRDefault="00AE34C9" w:rsidP="001114B8">
      <w:pPr>
        <w:pStyle w:val="Footer"/>
        <w:numPr>
          <w:ilvl w:val="0"/>
          <w:numId w:val="2"/>
        </w:numPr>
        <w:spacing w:line="240" w:lineRule="auto"/>
        <w:rPr>
          <w:lang w:val="en-US"/>
        </w:rPr>
      </w:pPr>
      <w:r w:rsidRPr="00F167A6">
        <w:rPr>
          <w:b/>
          <w:bCs/>
          <w:lang w:val="en-US"/>
        </w:rPr>
        <w:t>Speaker</w:t>
      </w:r>
      <w:r w:rsidR="002B40CC" w:rsidRPr="00F167A6">
        <w:rPr>
          <w:lang w:val="en-US"/>
        </w:rPr>
        <w:t>: volume control, mute and unmute</w:t>
      </w:r>
      <w:r w:rsidR="00B4142B" w:rsidRPr="00F167A6">
        <w:rPr>
          <w:lang w:val="en-US"/>
        </w:rPr>
        <w:t>.</w:t>
      </w:r>
    </w:p>
    <w:p w14:paraId="729EF37F" w14:textId="6BEDA564" w:rsidR="002B40CC" w:rsidRPr="00F167A6" w:rsidRDefault="002B40CC" w:rsidP="001114B8">
      <w:pPr>
        <w:pStyle w:val="Footer"/>
        <w:numPr>
          <w:ilvl w:val="0"/>
          <w:numId w:val="2"/>
        </w:numPr>
        <w:spacing w:line="240" w:lineRule="auto"/>
        <w:rPr>
          <w:lang w:val="en-US"/>
        </w:rPr>
      </w:pPr>
      <w:r w:rsidRPr="00F167A6">
        <w:rPr>
          <w:b/>
          <w:bCs/>
          <w:lang w:val="en-US"/>
        </w:rPr>
        <w:t>Speech</w:t>
      </w:r>
      <w:r w:rsidR="00D61A89" w:rsidRPr="00F167A6">
        <w:rPr>
          <w:b/>
          <w:bCs/>
          <w:lang w:val="en-US"/>
        </w:rPr>
        <w:t xml:space="preserve"> </w:t>
      </w:r>
      <w:r w:rsidRPr="00F167A6">
        <w:rPr>
          <w:b/>
          <w:bCs/>
          <w:lang w:val="en-US"/>
        </w:rPr>
        <w:t>Recognizer</w:t>
      </w:r>
      <w:r w:rsidRPr="00F167A6">
        <w:rPr>
          <w:lang w:val="en-US"/>
        </w:rPr>
        <w:t>: API for speech capture</w:t>
      </w:r>
      <w:r w:rsidR="00B4142B" w:rsidRPr="00F167A6">
        <w:rPr>
          <w:lang w:val="en-US"/>
        </w:rPr>
        <w:t>.</w:t>
      </w:r>
    </w:p>
    <w:p w14:paraId="161CF4B5" w14:textId="16EEE118" w:rsidR="002B40CC" w:rsidRPr="00F167A6" w:rsidRDefault="002B40CC" w:rsidP="001114B8">
      <w:pPr>
        <w:pStyle w:val="Footer"/>
        <w:numPr>
          <w:ilvl w:val="0"/>
          <w:numId w:val="2"/>
        </w:numPr>
        <w:spacing w:line="240" w:lineRule="auto"/>
        <w:rPr>
          <w:lang w:val="en-US"/>
        </w:rPr>
      </w:pPr>
      <w:r w:rsidRPr="00F167A6">
        <w:rPr>
          <w:b/>
          <w:bCs/>
          <w:lang w:val="en-US"/>
        </w:rPr>
        <w:t>Speech</w:t>
      </w:r>
      <w:r w:rsidR="00D61A89" w:rsidRPr="00F167A6">
        <w:rPr>
          <w:b/>
          <w:bCs/>
          <w:lang w:val="en-US"/>
        </w:rPr>
        <w:t xml:space="preserve"> </w:t>
      </w:r>
      <w:r w:rsidRPr="00F167A6">
        <w:rPr>
          <w:b/>
          <w:bCs/>
          <w:lang w:val="en-US"/>
        </w:rPr>
        <w:t>Synthesizer</w:t>
      </w:r>
      <w:r w:rsidRPr="00F167A6">
        <w:rPr>
          <w:lang w:val="en-US"/>
        </w:rPr>
        <w:t xml:space="preserve">: </w:t>
      </w:r>
      <w:r w:rsidR="00FB1BA4" w:rsidRPr="00F167A6">
        <w:rPr>
          <w:lang w:val="en-US"/>
        </w:rPr>
        <w:t>Text to Speech API</w:t>
      </w:r>
      <w:r w:rsidR="00B4142B" w:rsidRPr="00F167A6">
        <w:rPr>
          <w:lang w:val="en-US"/>
        </w:rPr>
        <w:t>.</w:t>
      </w:r>
    </w:p>
    <w:p w14:paraId="3D0E8B85" w14:textId="3E337641" w:rsidR="00FB1BA4" w:rsidRPr="00F167A6" w:rsidRDefault="00FB1BA4" w:rsidP="001114B8">
      <w:pPr>
        <w:pStyle w:val="Footer"/>
        <w:numPr>
          <w:ilvl w:val="0"/>
          <w:numId w:val="2"/>
        </w:numPr>
        <w:spacing w:line="240" w:lineRule="auto"/>
        <w:rPr>
          <w:lang w:val="en-US"/>
        </w:rPr>
      </w:pPr>
      <w:r w:rsidRPr="00F167A6">
        <w:rPr>
          <w:b/>
          <w:bCs/>
          <w:lang w:val="en-US"/>
        </w:rPr>
        <w:t>System</w:t>
      </w:r>
      <w:r w:rsidRPr="00F167A6">
        <w:rPr>
          <w:lang w:val="en-US"/>
        </w:rPr>
        <w:t>: System state</w:t>
      </w:r>
      <w:r w:rsidR="00B4142B" w:rsidRPr="00F167A6">
        <w:rPr>
          <w:lang w:val="en-US"/>
        </w:rPr>
        <w:t>.</w:t>
      </w:r>
    </w:p>
    <w:p w14:paraId="07A8D483" w14:textId="653E219F" w:rsidR="00360B5B" w:rsidRPr="00F167A6" w:rsidRDefault="00FB1BA4" w:rsidP="001114B8">
      <w:pPr>
        <w:pStyle w:val="Footer"/>
        <w:numPr>
          <w:ilvl w:val="0"/>
          <w:numId w:val="2"/>
        </w:numPr>
        <w:spacing w:line="240" w:lineRule="auto"/>
        <w:rPr>
          <w:lang w:val="en-US"/>
        </w:rPr>
      </w:pPr>
      <w:r w:rsidRPr="00F167A6">
        <w:rPr>
          <w:b/>
          <w:bCs/>
          <w:lang w:val="en-US"/>
        </w:rPr>
        <w:t>Template</w:t>
      </w:r>
      <w:r w:rsidR="00D61A89" w:rsidRPr="00F167A6">
        <w:rPr>
          <w:b/>
          <w:bCs/>
          <w:lang w:val="en-US"/>
        </w:rPr>
        <w:t xml:space="preserve"> </w:t>
      </w:r>
      <w:r w:rsidRPr="00F167A6">
        <w:rPr>
          <w:b/>
          <w:bCs/>
          <w:lang w:val="en-US"/>
        </w:rPr>
        <w:t>Runtime</w:t>
      </w:r>
      <w:r w:rsidRPr="00F167A6">
        <w:rPr>
          <w:lang w:val="en-US"/>
        </w:rPr>
        <w:t>: visualize metadata of requests</w:t>
      </w:r>
      <w:r w:rsidR="00B4142B" w:rsidRPr="00F167A6">
        <w:rPr>
          <w:lang w:val="en-US"/>
        </w:rPr>
        <w:t>.</w:t>
      </w:r>
      <w:commentRangeEnd w:id="125"/>
      <w:r w:rsidR="00CD0841">
        <w:rPr>
          <w:rStyle w:val="CommentReference"/>
        </w:rPr>
        <w:commentReference w:id="125"/>
      </w:r>
    </w:p>
    <w:p w14:paraId="15095337" w14:textId="77777777" w:rsidR="00FE1276" w:rsidRPr="00F167A6" w:rsidRDefault="00FE1276" w:rsidP="00ED5FA7">
      <w:pPr>
        <w:ind w:left="360"/>
        <w:rPr>
          <w:lang w:val="en-US"/>
        </w:rPr>
      </w:pPr>
    </w:p>
    <w:p w14:paraId="555C722D" w14:textId="391C7C2F" w:rsidR="00ED5FA7" w:rsidRDefault="00ED5FA7" w:rsidP="00D61A89">
      <w:pPr>
        <w:pStyle w:val="Heading4"/>
        <w:numPr>
          <w:ilvl w:val="0"/>
          <w:numId w:val="0"/>
        </w:numPr>
        <w:ind w:left="864" w:hanging="864"/>
        <w:rPr>
          <w:lang w:val="en-US"/>
        </w:rPr>
      </w:pPr>
      <w:r w:rsidRPr="00F167A6">
        <w:rPr>
          <w:lang w:val="en-US"/>
        </w:rPr>
        <w:lastRenderedPageBreak/>
        <w:t>Pricing</w:t>
      </w:r>
    </w:p>
    <w:p w14:paraId="14D4D68B" w14:textId="455326DB" w:rsidR="0082740D" w:rsidRDefault="0082740D" w:rsidP="0082740D">
      <w:pPr>
        <w:rPr>
          <w:lang w:val="en-US" w:eastAsia="de-DE"/>
        </w:rPr>
      </w:pPr>
      <w:r>
        <w:rPr>
          <w:lang w:val="en-US" w:eastAsia="de-DE"/>
        </w:rPr>
        <w:t>The pricing of AVS is dependent on the Tier of choice to apply. See figure 12 for more details.</w:t>
      </w:r>
    </w:p>
    <w:p w14:paraId="22066A90" w14:textId="77777777" w:rsidR="0082740D" w:rsidRPr="0082740D" w:rsidRDefault="0082740D" w:rsidP="0082740D">
      <w:pPr>
        <w:rPr>
          <w:lang w:val="en-US" w:eastAsia="de-DE"/>
        </w:rPr>
      </w:pPr>
    </w:p>
    <w:p w14:paraId="7EBEEFE4" w14:textId="77777777" w:rsidR="00347814" w:rsidRPr="00F167A6" w:rsidRDefault="00FC670A" w:rsidP="00347814">
      <w:pPr>
        <w:keepNext/>
        <w:rPr>
          <w:lang w:val="en-US"/>
        </w:rPr>
      </w:pPr>
      <w:r w:rsidRPr="00F167A6">
        <w:rPr>
          <w:noProof/>
          <w:lang w:val="en-US"/>
        </w:rPr>
        <w:drawing>
          <wp:inline distT="0" distB="0" distL="0" distR="0" wp14:anchorId="24E301DB" wp14:editId="121F45D2">
            <wp:extent cx="5760720" cy="118681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5079" cy="1187713"/>
                    </a:xfrm>
                    <a:prstGeom prst="rect">
                      <a:avLst/>
                    </a:prstGeom>
                  </pic:spPr>
                </pic:pic>
              </a:graphicData>
            </a:graphic>
          </wp:inline>
        </w:drawing>
      </w:r>
    </w:p>
    <w:p w14:paraId="7B24823D" w14:textId="5026BF5B" w:rsidR="00E70CA5" w:rsidRPr="00F167A6" w:rsidRDefault="00347814" w:rsidP="00347814">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12</w:t>
      </w:r>
      <w:r w:rsidRPr="00F167A6">
        <w:rPr>
          <w:sz w:val="20"/>
          <w:szCs w:val="20"/>
          <w:lang w:val="en-US"/>
        </w:rPr>
        <w:fldChar w:fldCharType="end"/>
      </w:r>
      <w:r w:rsidRPr="00F167A6">
        <w:rPr>
          <w:sz w:val="20"/>
          <w:szCs w:val="20"/>
          <w:lang w:val="en-US"/>
        </w:rPr>
        <w:t xml:space="preserve"> Amazon Voice Services (AVS) pricing (source: https://aws.amazon.com/lex/pricing/)</w:t>
      </w:r>
    </w:p>
    <w:p w14:paraId="411431CB" w14:textId="77777777" w:rsidR="00601682" w:rsidRPr="00F167A6" w:rsidRDefault="00601682">
      <w:pPr>
        <w:spacing w:after="160" w:line="259" w:lineRule="auto"/>
        <w:rPr>
          <w:rFonts w:asciiTheme="majorHAnsi" w:eastAsiaTheme="majorEastAsia" w:hAnsiTheme="majorHAnsi" w:cstheme="majorBidi"/>
          <w:color w:val="1F3763" w:themeColor="accent1" w:themeShade="7F"/>
          <w:lang w:val="en-US"/>
        </w:rPr>
      </w:pPr>
      <w:r w:rsidRPr="00F167A6">
        <w:rPr>
          <w:lang w:val="en-US"/>
        </w:rPr>
        <w:br w:type="page"/>
      </w:r>
    </w:p>
    <w:p w14:paraId="273A073E" w14:textId="77777777" w:rsidR="00601682" w:rsidRPr="00F167A6" w:rsidRDefault="00601682" w:rsidP="001114B8">
      <w:pPr>
        <w:pStyle w:val="Heading3"/>
        <w:numPr>
          <w:ilvl w:val="2"/>
          <w:numId w:val="7"/>
        </w:numPr>
        <w:ind w:left="709"/>
        <w:rPr>
          <w:lang w:val="en-US"/>
        </w:rPr>
      </w:pPr>
      <w:bookmarkStart w:id="126" w:name="_Toc14977795"/>
      <w:r w:rsidRPr="00F167A6">
        <w:rPr>
          <w:lang w:val="en-US"/>
        </w:rPr>
        <w:lastRenderedPageBreak/>
        <w:t>Plugins for Text-To-Speech</w:t>
      </w:r>
      <w:bookmarkEnd w:id="126"/>
    </w:p>
    <w:p w14:paraId="25725BFC" w14:textId="3E80AE68" w:rsidR="00601682" w:rsidRPr="00F167A6" w:rsidRDefault="00601682" w:rsidP="00D61A89">
      <w:pPr>
        <w:rPr>
          <w:lang w:val="en-US"/>
        </w:rPr>
      </w:pPr>
      <w:r w:rsidRPr="00F167A6">
        <w:rPr>
          <w:lang w:val="en-US"/>
        </w:rPr>
        <w:t>Beside the built-in Text-To-Speech APIs, there are also multiple plugins that could be used to generate voice using text, as also called Text-To-Speech (TTS)</w:t>
      </w:r>
      <w:r w:rsidR="00F93D02" w:rsidRPr="00F167A6">
        <w:rPr>
          <w:lang w:val="en-US"/>
        </w:rPr>
        <w:t xml:space="preserve"> plugins</w:t>
      </w:r>
      <w:r w:rsidRPr="00F167A6">
        <w:rPr>
          <w:lang w:val="en-US"/>
        </w:rPr>
        <w:t>.</w:t>
      </w:r>
    </w:p>
    <w:p w14:paraId="5E018A78" w14:textId="765354CE" w:rsidR="00601682" w:rsidRPr="00F167A6" w:rsidRDefault="00601682" w:rsidP="00FE5AFD">
      <w:pPr>
        <w:pStyle w:val="Heading4"/>
        <w:numPr>
          <w:ilvl w:val="0"/>
          <w:numId w:val="10"/>
        </w:numPr>
        <w:ind w:left="426"/>
        <w:rPr>
          <w:lang w:val="en-US"/>
        </w:rPr>
      </w:pPr>
      <w:bookmarkStart w:id="127" w:name="_Xam.Plugins.TextToSpeech"/>
      <w:bookmarkEnd w:id="127"/>
      <w:proofErr w:type="spellStart"/>
      <w:proofErr w:type="gramStart"/>
      <w:r w:rsidRPr="00F167A6">
        <w:rPr>
          <w:lang w:val="en-US"/>
        </w:rPr>
        <w:t>Xam.Plugins.TextToSpeec</w:t>
      </w:r>
      <w:r w:rsidR="0017756D" w:rsidRPr="00F167A6">
        <w:rPr>
          <w:lang w:val="en-US"/>
        </w:rPr>
        <w:t>h</w:t>
      </w:r>
      <w:proofErr w:type="spellEnd"/>
      <w:proofErr w:type="gramEnd"/>
    </w:p>
    <w:p w14:paraId="74B9D731" w14:textId="62605E76" w:rsidR="0017756D" w:rsidRPr="00F167A6" w:rsidRDefault="00601682" w:rsidP="00D61A89">
      <w:pPr>
        <w:jc w:val="left"/>
        <w:rPr>
          <w:lang w:val="en-US"/>
        </w:rPr>
      </w:pPr>
      <w:r w:rsidRPr="00F167A6">
        <w:rPr>
          <w:lang w:val="en-US"/>
        </w:rPr>
        <w:t xml:space="preserve">This plugin has been developed </w:t>
      </w:r>
      <w:r w:rsidR="0017756D" w:rsidRPr="00F167A6">
        <w:rPr>
          <w:lang w:val="en-US"/>
        </w:rPr>
        <w:t>a famous</w:t>
      </w:r>
      <w:r w:rsidRPr="00F167A6">
        <w:rPr>
          <w:lang w:val="en-US"/>
        </w:rPr>
        <w:t xml:space="preserve"> </w:t>
      </w:r>
      <w:proofErr w:type="spellStart"/>
      <w:r w:rsidRPr="00F167A6">
        <w:rPr>
          <w:lang w:val="en-US"/>
        </w:rPr>
        <w:t>Nuget</w:t>
      </w:r>
      <w:proofErr w:type="spellEnd"/>
      <w:r w:rsidRPr="00F167A6">
        <w:rPr>
          <w:lang w:val="en-US"/>
        </w:rPr>
        <w:t xml:space="preserve"> </w:t>
      </w:r>
      <w:r w:rsidR="0017756D" w:rsidRPr="00F167A6">
        <w:rPr>
          <w:lang w:val="en-US"/>
        </w:rPr>
        <w:t xml:space="preserve">plugins developer “James </w:t>
      </w:r>
      <w:proofErr w:type="spellStart"/>
      <w:r w:rsidR="0017756D" w:rsidRPr="00F167A6">
        <w:rPr>
          <w:lang w:val="en-US"/>
        </w:rPr>
        <w:t>Montemagno</w:t>
      </w:r>
      <w:proofErr w:type="spellEnd"/>
      <w:r w:rsidR="0017756D" w:rsidRPr="00F167A6">
        <w:rPr>
          <w:lang w:val="en-US"/>
        </w:rPr>
        <w:t xml:space="preserve">”, and it is a simple and elegant way of performing Text To Speech across </w:t>
      </w:r>
      <w:proofErr w:type="spellStart"/>
      <w:r w:rsidR="0017756D" w:rsidRPr="00F167A6">
        <w:rPr>
          <w:lang w:val="en-US"/>
        </w:rPr>
        <w:t>Xamarin.iOS</w:t>
      </w:r>
      <w:proofErr w:type="spellEnd"/>
      <w:r w:rsidR="0017756D" w:rsidRPr="00F167A6">
        <w:rPr>
          <w:lang w:val="en-US"/>
        </w:rPr>
        <w:t xml:space="preserve">, </w:t>
      </w:r>
      <w:proofErr w:type="spellStart"/>
      <w:r w:rsidR="0017756D" w:rsidRPr="00F167A6">
        <w:rPr>
          <w:lang w:val="en-US"/>
        </w:rPr>
        <w:t>Xamarin.macOS</w:t>
      </w:r>
      <w:proofErr w:type="spellEnd"/>
      <w:r w:rsidR="0017756D" w:rsidRPr="00F167A6">
        <w:rPr>
          <w:lang w:val="en-US"/>
        </w:rPr>
        <w:t xml:space="preserve">, </w:t>
      </w:r>
      <w:proofErr w:type="spellStart"/>
      <w:r w:rsidR="0017756D" w:rsidRPr="00F167A6">
        <w:rPr>
          <w:lang w:val="en-US"/>
        </w:rPr>
        <w:t>Xamarin.Android</w:t>
      </w:r>
      <w:proofErr w:type="spellEnd"/>
      <w:r w:rsidR="0017756D" w:rsidRPr="00F167A6">
        <w:rPr>
          <w:lang w:val="en-US"/>
        </w:rPr>
        <w:t xml:space="preserve">, Windows and </w:t>
      </w:r>
      <w:proofErr w:type="spellStart"/>
      <w:r w:rsidR="0017756D" w:rsidRPr="00F167A6">
        <w:rPr>
          <w:lang w:val="en-US"/>
        </w:rPr>
        <w:t>Xamarin.Forms</w:t>
      </w:r>
      <w:proofErr w:type="spellEnd"/>
      <w:r w:rsidR="0017756D" w:rsidRPr="00F167A6">
        <w:rPr>
          <w:lang w:val="en-US"/>
        </w:rPr>
        <w:t xml:space="preserve"> projects. </w:t>
      </w:r>
      <w:r w:rsidR="0017756D" w:rsidRPr="00F167A6">
        <w:rPr>
          <w:lang w:val="en-US"/>
        </w:rPr>
        <w:fldChar w:fldCharType="begin"/>
      </w:r>
      <w:r w:rsidR="0017756D" w:rsidRPr="00F167A6">
        <w:rPr>
          <w:lang w:val="en-US"/>
        </w:rPr>
        <w:instrText xml:space="preserve"> ADDIN ZOTERO_ITEM CSL_CITATION {"citationID":"xtYkjRPs","properties":{"formattedCitation":"[27]","plainCitation":"[27]","noteIndex":0},"citationItems":[{"id":104,"uris":["http://zotero.org/users/5742355/items/UZLLMSFJ"],"uri":["http://zotero.org/users/5742355/items/UZLLMSFJ"],"itemData":{"id":104,"type":"webpage","title":"Xam.Plugins.TextToSpeech 4.0.0.7","abstract":"Xamarin and Windows plugin to perform text to speech functionality.\n\t\t\tAdjustable pitch, speak rate, locale, and more.","URL":"https://www.nuget.org/packages/Xam.Plugins.TextToSpeech/","language":"en","accessed":{"date-parts":[["2019",7,16]]}}}],"schema":"https://github.com/citation-style-language/schema/raw/master/csl-citation.json"} </w:instrText>
      </w:r>
      <w:r w:rsidR="0017756D" w:rsidRPr="00F167A6">
        <w:rPr>
          <w:lang w:val="en-US"/>
        </w:rPr>
        <w:fldChar w:fldCharType="separate"/>
      </w:r>
      <w:r w:rsidR="0017756D" w:rsidRPr="00F167A6">
        <w:rPr>
          <w:noProof/>
          <w:lang w:val="en-US"/>
        </w:rPr>
        <w:t>[27]</w:t>
      </w:r>
      <w:r w:rsidR="0017756D" w:rsidRPr="00F167A6">
        <w:rPr>
          <w:lang w:val="en-US"/>
        </w:rPr>
        <w:fldChar w:fldCharType="end"/>
      </w:r>
      <w:r w:rsidR="00126A98" w:rsidRPr="00F167A6">
        <w:rPr>
          <w:lang w:val="en-US"/>
        </w:rPr>
        <w:t xml:space="preserve"> </w:t>
      </w:r>
    </w:p>
    <w:p w14:paraId="378AB188" w14:textId="4B556291" w:rsidR="0017756D" w:rsidRPr="00F167A6" w:rsidRDefault="00126A98" w:rsidP="00D61A89">
      <w:pPr>
        <w:jc w:val="left"/>
        <w:rPr>
          <w:lang w:val="en-US"/>
        </w:rPr>
      </w:pPr>
      <w:r w:rsidRPr="00F167A6">
        <w:rPr>
          <w:lang w:val="en-US"/>
        </w:rPr>
        <w:t xml:space="preserve">This plugin has been downloaded about 1.5M </w:t>
      </w:r>
      <w:r w:rsidRPr="00F167A6">
        <w:rPr>
          <w:lang w:val="en-US"/>
        </w:rPr>
        <w:fldChar w:fldCharType="begin"/>
      </w:r>
      <w:r w:rsidRPr="00F167A6">
        <w:rPr>
          <w:lang w:val="en-US"/>
        </w:rPr>
        <w:instrText xml:space="preserve"> ADDIN ZOTERO_ITEM CSL_CITATION {"citationID":"EqhjvD2C","properties":{"formattedCitation":"[27]","plainCitation":"[27]","noteIndex":0},"citationItems":[{"id":104,"uris":["http://zotero.org/users/5742355/items/UZLLMSFJ"],"uri":["http://zotero.org/users/5742355/items/UZLLMSFJ"],"itemData":{"id":104,"type":"webpage","title":"Xam.Plugins.TextToSpeech 4.0.0.7","abstract":"Xamarin and Windows plugin to perform text to speech functionality.\n\t\t\tAdjustable pitch, speak rate, locale, and more.","URL":"https://www.nuget.org/packages/Xam.Plugins.TextToSpeech/","language":"en","accessed":{"date-parts":[["2019",7,16]]}}}],"schema":"https://github.com/citation-style-language/schema/raw/master/csl-citation.json"} </w:instrText>
      </w:r>
      <w:r w:rsidRPr="00F167A6">
        <w:rPr>
          <w:lang w:val="en-US"/>
        </w:rPr>
        <w:fldChar w:fldCharType="separate"/>
      </w:r>
      <w:r w:rsidRPr="00F167A6">
        <w:rPr>
          <w:noProof/>
          <w:lang w:val="en-US"/>
        </w:rPr>
        <w:t>[27]</w:t>
      </w:r>
      <w:r w:rsidRPr="00F167A6">
        <w:rPr>
          <w:lang w:val="en-US"/>
        </w:rPr>
        <w:fldChar w:fldCharType="end"/>
      </w:r>
      <w:r w:rsidRPr="00F167A6">
        <w:rPr>
          <w:lang w:val="en-US"/>
        </w:rPr>
        <w:t xml:space="preserve">  times till the time of writing this report.</w:t>
      </w:r>
    </w:p>
    <w:p w14:paraId="1E139623" w14:textId="6B32E955" w:rsidR="0017756D" w:rsidRDefault="0017756D" w:rsidP="00D61A89">
      <w:pPr>
        <w:pStyle w:val="Heading4"/>
        <w:numPr>
          <w:ilvl w:val="0"/>
          <w:numId w:val="0"/>
        </w:numPr>
        <w:ind w:left="864" w:hanging="864"/>
        <w:rPr>
          <w:lang w:val="en-US"/>
        </w:rPr>
      </w:pPr>
      <w:r w:rsidRPr="00F167A6">
        <w:rPr>
          <w:lang w:val="en-US"/>
        </w:rPr>
        <w:t>Platform Support</w:t>
      </w:r>
    </w:p>
    <w:p w14:paraId="1B2E459C" w14:textId="585AA36E" w:rsidR="0082740D" w:rsidRPr="0082740D" w:rsidRDefault="0082740D" w:rsidP="0082740D">
      <w:pPr>
        <w:rPr>
          <w:lang w:val="en-US" w:eastAsia="de-DE"/>
        </w:rPr>
      </w:pPr>
      <w:r>
        <w:rPr>
          <w:lang w:val="en-US" w:eastAsia="de-DE"/>
        </w:rPr>
        <w:t>The supported platforms are listed in figure 13.</w:t>
      </w:r>
    </w:p>
    <w:p w14:paraId="7E3DEC5D" w14:textId="0E16A762" w:rsidR="0017756D" w:rsidRPr="00F167A6" w:rsidRDefault="0017756D" w:rsidP="0017756D">
      <w:pPr>
        <w:keepNext/>
        <w:jc w:val="center"/>
        <w:rPr>
          <w:lang w:val="en-US"/>
        </w:rPr>
      </w:pPr>
      <w:r w:rsidRPr="00F167A6">
        <w:rPr>
          <w:noProof/>
          <w:lang w:val="en-US"/>
        </w:rPr>
        <w:drawing>
          <wp:inline distT="0" distB="0" distL="0" distR="0" wp14:anchorId="7A3D27D5" wp14:editId="172E061A">
            <wp:extent cx="1739327" cy="1616636"/>
            <wp:effectExtent l="0" t="0" r="63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7-16 at 5.28.46 PM.png"/>
                    <pic:cNvPicPr/>
                  </pic:nvPicPr>
                  <pic:blipFill>
                    <a:blip r:embed="rId26">
                      <a:extLst>
                        <a:ext uri="{28A0092B-C50C-407E-A947-70E740481C1C}">
                          <a14:useLocalDpi xmlns:a14="http://schemas.microsoft.com/office/drawing/2010/main" val="0"/>
                        </a:ext>
                      </a:extLst>
                    </a:blip>
                    <a:stretch>
                      <a:fillRect/>
                    </a:stretch>
                  </pic:blipFill>
                  <pic:spPr>
                    <a:xfrm>
                      <a:off x="0" y="0"/>
                      <a:ext cx="1751725" cy="1628159"/>
                    </a:xfrm>
                    <a:prstGeom prst="rect">
                      <a:avLst/>
                    </a:prstGeom>
                  </pic:spPr>
                </pic:pic>
              </a:graphicData>
            </a:graphic>
          </wp:inline>
        </w:drawing>
      </w:r>
    </w:p>
    <w:p w14:paraId="28A1A0E6" w14:textId="177668EC" w:rsidR="0017756D" w:rsidRPr="00F167A6" w:rsidRDefault="0017756D" w:rsidP="0017756D">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13</w:t>
      </w:r>
      <w:r w:rsidRPr="00F167A6">
        <w:rPr>
          <w:sz w:val="20"/>
          <w:szCs w:val="20"/>
          <w:lang w:val="en-US"/>
        </w:rPr>
        <w:fldChar w:fldCharType="end"/>
      </w:r>
      <w:r w:rsidRPr="00F167A6">
        <w:rPr>
          <w:sz w:val="20"/>
          <w:szCs w:val="20"/>
          <w:lang w:val="en-US"/>
        </w:rPr>
        <w:t xml:space="preserve"> supported platforms (</w:t>
      </w:r>
      <w:proofErr w:type="spellStart"/>
      <w:proofErr w:type="gramStart"/>
      <w:r w:rsidRPr="00F167A6">
        <w:rPr>
          <w:sz w:val="20"/>
          <w:szCs w:val="20"/>
          <w:lang w:val="en-US"/>
        </w:rPr>
        <w:t>source:https</w:t>
      </w:r>
      <w:proofErr w:type="spellEnd"/>
      <w:r w:rsidRPr="00F167A6">
        <w:rPr>
          <w:sz w:val="20"/>
          <w:szCs w:val="20"/>
          <w:lang w:val="en-US"/>
        </w:rPr>
        <w:t>://github.com/</w:t>
      </w:r>
      <w:proofErr w:type="spellStart"/>
      <w:r w:rsidRPr="00F167A6">
        <w:rPr>
          <w:sz w:val="20"/>
          <w:szCs w:val="20"/>
          <w:lang w:val="en-US"/>
        </w:rPr>
        <w:t>jamesmontemagno</w:t>
      </w:r>
      <w:proofErr w:type="spellEnd"/>
      <w:r w:rsidRPr="00F167A6">
        <w:rPr>
          <w:sz w:val="20"/>
          <w:szCs w:val="20"/>
          <w:lang w:val="en-US"/>
        </w:rPr>
        <w:t>/</w:t>
      </w:r>
      <w:proofErr w:type="spellStart"/>
      <w:r w:rsidRPr="00F167A6">
        <w:rPr>
          <w:sz w:val="20"/>
          <w:szCs w:val="20"/>
          <w:lang w:val="en-US"/>
        </w:rPr>
        <w:t>TextToSpeechPlugin</w:t>
      </w:r>
      <w:proofErr w:type="spellEnd"/>
      <w:proofErr w:type="gramEnd"/>
      <w:r w:rsidRPr="00F167A6">
        <w:rPr>
          <w:sz w:val="20"/>
          <w:szCs w:val="20"/>
          <w:lang w:val="en-US"/>
        </w:rPr>
        <w:t>)</w:t>
      </w:r>
    </w:p>
    <w:p w14:paraId="37CF9AB9" w14:textId="08501502" w:rsidR="0017756D" w:rsidRPr="00F167A6" w:rsidRDefault="0017756D" w:rsidP="00D61A89">
      <w:pPr>
        <w:pStyle w:val="Heading4"/>
        <w:numPr>
          <w:ilvl w:val="0"/>
          <w:numId w:val="0"/>
        </w:numPr>
        <w:ind w:left="864" w:hanging="864"/>
        <w:rPr>
          <w:lang w:val="en-US"/>
        </w:rPr>
      </w:pPr>
      <w:commentRangeStart w:id="128"/>
      <w:r w:rsidRPr="00F167A6">
        <w:rPr>
          <w:lang w:val="en-US"/>
        </w:rPr>
        <w:t>Features</w:t>
      </w:r>
      <w:r w:rsidRPr="00F167A6">
        <w:rPr>
          <w:lang w:val="en-US"/>
        </w:rPr>
        <w:fldChar w:fldCharType="begin"/>
      </w:r>
      <w:r w:rsidRPr="00F167A6">
        <w:rPr>
          <w:lang w:val="en-US"/>
        </w:rPr>
        <w:instrText xml:space="preserve"> ADDIN ZOTERO_ITEM CSL_CITATION {"citationID":"FvclYGmR","properties":{"formattedCitation":"[27]","plainCitation":"[27]","noteIndex":0},"citationItems":[{"id":104,"uris":["http://zotero.org/users/5742355/items/UZLLMSFJ"],"uri":["http://zotero.org/users/5742355/items/UZLLMSFJ"],"itemData":{"id":104,"type":"webpage","title":"Xam.Plugins.TextToSpeech 4.0.0.7","abstract":"Xamarin and Windows plugin to perform text to speech functionality.\n\t\t\tAdjustable pitch, speak rate, locale, and more.","URL":"https://www.nuget.org/packages/Xam.Plugins.TextToSpeech/","language":"en","accessed":{"date-parts":[["2019",7,16]]}}}],"schema":"https://github.com/citation-style-language/schema/raw/master/csl-citation.json"} </w:instrText>
      </w:r>
      <w:r w:rsidRPr="00F167A6">
        <w:rPr>
          <w:lang w:val="en-US"/>
        </w:rPr>
        <w:fldChar w:fldCharType="separate"/>
      </w:r>
      <w:r w:rsidRPr="00F167A6">
        <w:rPr>
          <w:noProof/>
          <w:lang w:val="en-US"/>
        </w:rPr>
        <w:t>[27]</w:t>
      </w:r>
      <w:r w:rsidRPr="00F167A6">
        <w:rPr>
          <w:lang w:val="en-US"/>
        </w:rPr>
        <w:fldChar w:fldCharType="end"/>
      </w:r>
    </w:p>
    <w:p w14:paraId="0342907F" w14:textId="1915742D" w:rsidR="0017756D" w:rsidRPr="00F167A6" w:rsidRDefault="0017756D" w:rsidP="00FE5AFD">
      <w:pPr>
        <w:pStyle w:val="Footer"/>
        <w:numPr>
          <w:ilvl w:val="0"/>
          <w:numId w:val="11"/>
        </w:numPr>
        <w:spacing w:line="240" w:lineRule="auto"/>
        <w:rPr>
          <w:lang w:val="en-US"/>
        </w:rPr>
      </w:pPr>
      <w:r w:rsidRPr="00F167A6">
        <w:rPr>
          <w:lang w:val="en-US"/>
        </w:rPr>
        <w:t>Speak back text.</w:t>
      </w:r>
    </w:p>
    <w:p w14:paraId="6716AC60" w14:textId="4A36954E" w:rsidR="0017756D" w:rsidRPr="00F167A6" w:rsidRDefault="0017756D" w:rsidP="00FE5AFD">
      <w:pPr>
        <w:pStyle w:val="Footer"/>
        <w:numPr>
          <w:ilvl w:val="0"/>
          <w:numId w:val="11"/>
        </w:numPr>
        <w:spacing w:line="240" w:lineRule="auto"/>
        <w:rPr>
          <w:lang w:val="en-US"/>
        </w:rPr>
      </w:pPr>
      <w:r w:rsidRPr="00F167A6">
        <w:rPr>
          <w:lang w:val="en-US"/>
        </w:rPr>
        <w:t>Pitch.</w:t>
      </w:r>
    </w:p>
    <w:p w14:paraId="2B0ABD16" w14:textId="3C703C84" w:rsidR="0017756D" w:rsidRPr="00F167A6" w:rsidRDefault="0017756D" w:rsidP="00FE5AFD">
      <w:pPr>
        <w:pStyle w:val="Footer"/>
        <w:numPr>
          <w:ilvl w:val="0"/>
          <w:numId w:val="11"/>
        </w:numPr>
        <w:spacing w:line="240" w:lineRule="auto"/>
        <w:rPr>
          <w:lang w:val="en-US"/>
        </w:rPr>
      </w:pPr>
      <w:r w:rsidRPr="00F167A6">
        <w:rPr>
          <w:lang w:val="en-US"/>
        </w:rPr>
        <w:t>Volume.</w:t>
      </w:r>
    </w:p>
    <w:p w14:paraId="11C82722" w14:textId="571C5009" w:rsidR="0017756D" w:rsidRPr="00F167A6" w:rsidRDefault="0017756D" w:rsidP="00FE5AFD">
      <w:pPr>
        <w:pStyle w:val="Footer"/>
        <w:numPr>
          <w:ilvl w:val="0"/>
          <w:numId w:val="11"/>
        </w:numPr>
        <w:spacing w:line="240" w:lineRule="auto"/>
        <w:rPr>
          <w:lang w:val="en-US"/>
        </w:rPr>
      </w:pPr>
      <w:r w:rsidRPr="00F167A6">
        <w:rPr>
          <w:lang w:val="en-US"/>
        </w:rPr>
        <w:t>Speak rate.</w:t>
      </w:r>
    </w:p>
    <w:p w14:paraId="74374DAC" w14:textId="700E5431" w:rsidR="0017756D" w:rsidRPr="00F167A6" w:rsidRDefault="0017756D" w:rsidP="00FE5AFD">
      <w:pPr>
        <w:pStyle w:val="Footer"/>
        <w:numPr>
          <w:ilvl w:val="0"/>
          <w:numId w:val="11"/>
        </w:numPr>
        <w:spacing w:line="240" w:lineRule="auto"/>
        <w:rPr>
          <w:lang w:val="en-US"/>
        </w:rPr>
      </w:pPr>
      <w:r w:rsidRPr="00F167A6">
        <w:rPr>
          <w:lang w:val="en-US"/>
        </w:rPr>
        <w:t>Locale/Language of Speech.</w:t>
      </w:r>
    </w:p>
    <w:p w14:paraId="70C0CF6A" w14:textId="2A337909" w:rsidR="0017756D" w:rsidRPr="00F167A6" w:rsidRDefault="0017756D" w:rsidP="00FE5AFD">
      <w:pPr>
        <w:pStyle w:val="Footer"/>
        <w:numPr>
          <w:ilvl w:val="0"/>
          <w:numId w:val="11"/>
        </w:numPr>
        <w:spacing w:line="240" w:lineRule="auto"/>
        <w:rPr>
          <w:lang w:val="en-US"/>
        </w:rPr>
      </w:pPr>
      <w:r w:rsidRPr="00F167A6">
        <w:rPr>
          <w:lang w:val="en-US"/>
        </w:rPr>
        <w:t>Gather all available language to speak in.</w:t>
      </w:r>
      <w:commentRangeEnd w:id="128"/>
      <w:r w:rsidR="00CD0841">
        <w:rPr>
          <w:rStyle w:val="CommentReference"/>
        </w:rPr>
        <w:commentReference w:id="128"/>
      </w:r>
    </w:p>
    <w:p w14:paraId="13B7075E" w14:textId="646D54AF" w:rsidR="00126A98" w:rsidRPr="00F167A6" w:rsidRDefault="00126A98" w:rsidP="00126A98">
      <w:pPr>
        <w:rPr>
          <w:lang w:val="en-US"/>
        </w:rPr>
      </w:pPr>
    </w:p>
    <w:p w14:paraId="5156A234" w14:textId="03997C90" w:rsidR="00D61A89" w:rsidRPr="00F167A6" w:rsidRDefault="00D61A89" w:rsidP="00126A98">
      <w:pPr>
        <w:rPr>
          <w:lang w:val="en-US"/>
        </w:rPr>
      </w:pPr>
    </w:p>
    <w:p w14:paraId="324C415B" w14:textId="32741DDF" w:rsidR="00D61A89" w:rsidRPr="00F167A6" w:rsidRDefault="00D61A89" w:rsidP="00126A98">
      <w:pPr>
        <w:rPr>
          <w:lang w:val="en-US"/>
        </w:rPr>
      </w:pPr>
    </w:p>
    <w:p w14:paraId="2BAAB760" w14:textId="77777777" w:rsidR="00D61A89" w:rsidRPr="00F167A6" w:rsidRDefault="00D61A89" w:rsidP="00126A98">
      <w:pPr>
        <w:rPr>
          <w:lang w:val="en-US"/>
        </w:rPr>
      </w:pPr>
    </w:p>
    <w:p w14:paraId="33B82C23" w14:textId="77777777" w:rsidR="00D61A89" w:rsidRPr="00F167A6" w:rsidRDefault="00D61A89" w:rsidP="00D61A89">
      <w:pPr>
        <w:pStyle w:val="Heading4"/>
        <w:numPr>
          <w:ilvl w:val="0"/>
          <w:numId w:val="0"/>
        </w:numPr>
        <w:ind w:left="864" w:hanging="864"/>
        <w:rPr>
          <w:lang w:val="en-US"/>
        </w:rPr>
      </w:pPr>
      <w:bookmarkStart w:id="129" w:name="_Google.Cloud.TextToSpeech.V1"/>
      <w:bookmarkEnd w:id="129"/>
    </w:p>
    <w:p w14:paraId="6594EC4E" w14:textId="670130C0" w:rsidR="00126A98" w:rsidRPr="00F167A6" w:rsidRDefault="00126A98" w:rsidP="00FE5AFD">
      <w:pPr>
        <w:pStyle w:val="Heading4"/>
        <w:numPr>
          <w:ilvl w:val="0"/>
          <w:numId w:val="10"/>
        </w:numPr>
        <w:ind w:left="426"/>
        <w:rPr>
          <w:lang w:val="en-US"/>
        </w:rPr>
      </w:pPr>
      <w:proofErr w:type="gramStart"/>
      <w:r w:rsidRPr="00F167A6">
        <w:rPr>
          <w:lang w:val="en-US"/>
        </w:rPr>
        <w:t>Google.Cloud.TextToSpeech.V</w:t>
      </w:r>
      <w:proofErr w:type="gramEnd"/>
      <w:r w:rsidRPr="00F167A6">
        <w:rPr>
          <w:lang w:val="en-US"/>
        </w:rPr>
        <w:t>1</w:t>
      </w:r>
    </w:p>
    <w:p w14:paraId="30B1BF2E" w14:textId="63FDB519" w:rsidR="00126A98" w:rsidRPr="00F167A6" w:rsidRDefault="00126A98" w:rsidP="00126A98">
      <w:pPr>
        <w:rPr>
          <w:lang w:val="en-US"/>
        </w:rPr>
      </w:pPr>
      <w:r w:rsidRPr="00F167A6">
        <w:rPr>
          <w:lang w:val="en-US"/>
        </w:rPr>
        <w:t xml:space="preserve">Is recommended Google client library to access the Google Cloud Text-to-Speech API, synthesizes natural-sounding speech by applying powerful neural network models. </w:t>
      </w:r>
      <w:r w:rsidRPr="00F167A6">
        <w:rPr>
          <w:lang w:val="en-US"/>
        </w:rPr>
        <w:fldChar w:fldCharType="begin"/>
      </w:r>
      <w:r w:rsidRPr="00F167A6">
        <w:rPr>
          <w:lang w:val="en-US"/>
        </w:rPr>
        <w:instrText xml:space="preserve"> ADDIN ZOTERO_ITEM CSL_CITATION {"citationID":"11Xq8Y7L","properties":{"formattedCitation":"[28]","plainCitation":"[28]","noteIndex":0},"citationItems":[{"id":108,"uris":["http://zotero.org/users/5742355/items/QVHRC4C9"],"uri":["http://zotero.org/users/5742355/items/QVHRC4C9"],"itemData":{"id":108,"type":"webpage","title":"Google.Cloud.TextToSpeech.V1 1.0.0","abstract":"Recommended Google client library to access the Google Cloud Text-to-Speech API, synthesizes natural-sounding speech by applying powerful neural network models.","URL":"https://www.nuget.org/packages/Google.Cloud.TextToSpeech.V1/","language":"en","accessed":{"date-parts":[["2019",7,16]]}}}],"schema":"https://github.com/citation-style-language/schema/raw/master/csl-citation.json"} </w:instrText>
      </w:r>
      <w:r w:rsidRPr="00F167A6">
        <w:rPr>
          <w:lang w:val="en-US"/>
        </w:rPr>
        <w:fldChar w:fldCharType="separate"/>
      </w:r>
      <w:r w:rsidRPr="00F167A6">
        <w:rPr>
          <w:noProof/>
          <w:lang w:val="en-US"/>
        </w:rPr>
        <w:t>[28]</w:t>
      </w:r>
      <w:r w:rsidRPr="00F167A6">
        <w:rPr>
          <w:lang w:val="en-US"/>
        </w:rPr>
        <w:fldChar w:fldCharType="end"/>
      </w:r>
    </w:p>
    <w:p w14:paraId="17196DB4" w14:textId="61B1D645" w:rsidR="00126A98" w:rsidRPr="00F167A6" w:rsidRDefault="00126A98" w:rsidP="00126A98">
      <w:pPr>
        <w:rPr>
          <w:lang w:val="en-US"/>
        </w:rPr>
      </w:pPr>
      <w:r w:rsidRPr="00F167A6">
        <w:rPr>
          <w:lang w:val="en-US"/>
        </w:rPr>
        <w:t xml:space="preserve">This plugin has been downloaded 16.5K </w:t>
      </w:r>
      <w:r w:rsidRPr="00F167A6">
        <w:rPr>
          <w:lang w:val="en-US"/>
        </w:rPr>
        <w:fldChar w:fldCharType="begin"/>
      </w:r>
      <w:r w:rsidRPr="00F167A6">
        <w:rPr>
          <w:lang w:val="en-US"/>
        </w:rPr>
        <w:instrText xml:space="preserve"> ADDIN ZOTERO_ITEM CSL_CITATION {"citationID":"USnEXQZr","properties":{"formattedCitation":"[28]","plainCitation":"[28]","noteIndex":0},"citationItems":[{"id":108,"uris":["http://zotero.org/users/5742355/items/QVHRC4C9"],"uri":["http://zotero.org/users/5742355/items/QVHRC4C9"],"itemData":{"id":108,"type":"webpage","title":"Google.Cloud.TextToSpeech.V1 1.0.0","abstract":"Recommended Google client library to access the Google Cloud Text-to-Speech API, synthesizes natural-sounding speech by applying powerful neural network models.","URL":"https://www.nuget.org/packages/Google.Cloud.TextToSpeech.V1/","language":"en","accessed":{"date-parts":[["2019",7,16]]}}}],"schema":"https://github.com/citation-style-language/schema/raw/master/csl-citation.json"} </w:instrText>
      </w:r>
      <w:r w:rsidRPr="00F167A6">
        <w:rPr>
          <w:lang w:val="en-US"/>
        </w:rPr>
        <w:fldChar w:fldCharType="separate"/>
      </w:r>
      <w:r w:rsidRPr="00F167A6">
        <w:rPr>
          <w:noProof/>
          <w:lang w:val="en-US"/>
        </w:rPr>
        <w:t>[28]</w:t>
      </w:r>
      <w:r w:rsidRPr="00F167A6">
        <w:rPr>
          <w:lang w:val="en-US"/>
        </w:rPr>
        <w:fldChar w:fldCharType="end"/>
      </w:r>
      <w:r w:rsidRPr="00F167A6">
        <w:rPr>
          <w:lang w:val="en-US"/>
        </w:rPr>
        <w:t xml:space="preserve"> times till the time this sub-chapter has been written.</w:t>
      </w:r>
    </w:p>
    <w:p w14:paraId="717EB5AF" w14:textId="5162C1FB" w:rsidR="0017756D" w:rsidRPr="00F167A6" w:rsidRDefault="00D96916" w:rsidP="00D61A89">
      <w:pPr>
        <w:rPr>
          <w:lang w:val="en-US"/>
        </w:rPr>
      </w:pPr>
      <w:r w:rsidRPr="00F167A6">
        <w:rPr>
          <w:lang w:val="en-US"/>
        </w:rPr>
        <w:t>The usage of this API is not straight forward as it requires some extra pre-usage steps and authentications. [2</w:t>
      </w:r>
      <w:r w:rsidR="00D6339C" w:rsidRPr="00F167A6">
        <w:rPr>
          <w:lang w:val="en-US"/>
        </w:rPr>
        <w:t>8</w:t>
      </w:r>
      <w:r w:rsidRPr="00F167A6">
        <w:rPr>
          <w:lang w:val="en-US"/>
        </w:rPr>
        <w:t>]</w:t>
      </w:r>
    </w:p>
    <w:p w14:paraId="412A5DE8" w14:textId="13C76A7D" w:rsidR="00126A98" w:rsidRPr="00F167A6" w:rsidRDefault="00126A98" w:rsidP="00D61A89">
      <w:pPr>
        <w:pStyle w:val="Heading4"/>
        <w:numPr>
          <w:ilvl w:val="0"/>
          <w:numId w:val="0"/>
        </w:numPr>
        <w:ind w:left="864" w:hanging="864"/>
        <w:rPr>
          <w:lang w:val="en-US"/>
        </w:rPr>
      </w:pPr>
      <w:r w:rsidRPr="00F167A6">
        <w:rPr>
          <w:lang w:val="en-US"/>
        </w:rPr>
        <w:t>Platform Support</w:t>
      </w:r>
    </w:p>
    <w:p w14:paraId="5A01F90A" w14:textId="6FE1A820" w:rsidR="00D61A89" w:rsidRPr="00F167A6" w:rsidRDefault="00126A98" w:rsidP="00D61A89">
      <w:pPr>
        <w:rPr>
          <w:lang w:val="en-US"/>
        </w:rPr>
      </w:pPr>
      <w:r w:rsidRPr="00F167A6">
        <w:rPr>
          <w:lang w:val="en-US"/>
        </w:rPr>
        <w:t xml:space="preserve">Google claims that they are trying to support as </w:t>
      </w:r>
      <w:r w:rsidR="00D96916" w:rsidRPr="00F167A6">
        <w:rPr>
          <w:lang w:val="en-US"/>
        </w:rPr>
        <w:t>much set of environments as possible [29], although they have acknowledged that there exists some issues regarding Universal Windows Platform (UWP).</w:t>
      </w:r>
      <w:r w:rsidR="003042D6" w:rsidRPr="00F167A6">
        <w:rPr>
          <w:lang w:val="en-US"/>
        </w:rPr>
        <w:t xml:space="preserve"> </w:t>
      </w:r>
      <w:r w:rsidR="003042D6" w:rsidRPr="00F167A6">
        <w:rPr>
          <w:lang w:val="en-US"/>
        </w:rPr>
        <w:fldChar w:fldCharType="begin"/>
      </w:r>
      <w:r w:rsidR="003042D6" w:rsidRPr="00F167A6">
        <w:rPr>
          <w:lang w:val="en-US"/>
        </w:rPr>
        <w:instrText xml:space="preserve"> ADDIN ZOTERO_ITEM CSL_CITATION {"citationID":"qgLJfZqg","properties":{"formattedCitation":"[29]","plainCitation":"[29]","noteIndex":0},"citationItems":[{"id":110,"uris":["http://zotero.org/users/5742355/items/2NBHW7VE"],"uri":["http://zotero.org/users/5742355/items/2NBHW7VE"],"itemData":{"id":110,"type":"webpage","title":"Supported platforms | Google Cloud APIs","URL":"https://googleapis.github.io/google-cloud-dotnet/docs/guides/platforms.html","accessed":{"date-parts":[["2019",7,16]]}}}],"schema":"https://github.com/citation-style-language/schema/raw/master/csl-citation.json"} </w:instrText>
      </w:r>
      <w:r w:rsidR="003042D6" w:rsidRPr="00F167A6">
        <w:rPr>
          <w:lang w:val="en-US"/>
        </w:rPr>
        <w:fldChar w:fldCharType="separate"/>
      </w:r>
      <w:r w:rsidR="003042D6" w:rsidRPr="00F167A6">
        <w:rPr>
          <w:noProof/>
          <w:lang w:val="en-US"/>
        </w:rPr>
        <w:t>[29]</w:t>
      </w:r>
      <w:r w:rsidR="003042D6" w:rsidRPr="00F167A6">
        <w:rPr>
          <w:lang w:val="en-US"/>
        </w:rPr>
        <w:fldChar w:fldCharType="end"/>
      </w:r>
      <w:r w:rsidR="00D96916" w:rsidRPr="00F167A6">
        <w:rPr>
          <w:lang w:val="en-US"/>
        </w:rPr>
        <w:t xml:space="preserve"> </w:t>
      </w:r>
    </w:p>
    <w:p w14:paraId="7C5C368B" w14:textId="77777777" w:rsidR="00D61A89" w:rsidRPr="00F167A6" w:rsidRDefault="00D61A89" w:rsidP="00D61A89">
      <w:pPr>
        <w:rPr>
          <w:lang w:val="en-US"/>
        </w:rPr>
      </w:pPr>
    </w:p>
    <w:p w14:paraId="19BEBA95" w14:textId="18BBEC12" w:rsidR="00D96916" w:rsidRPr="00F167A6" w:rsidRDefault="00D96916" w:rsidP="00FE5AFD">
      <w:pPr>
        <w:pStyle w:val="Heading4"/>
        <w:numPr>
          <w:ilvl w:val="0"/>
          <w:numId w:val="10"/>
        </w:numPr>
        <w:ind w:left="426"/>
        <w:rPr>
          <w:lang w:val="en-US"/>
        </w:rPr>
      </w:pPr>
      <w:proofErr w:type="spellStart"/>
      <w:proofErr w:type="gramStart"/>
      <w:r w:rsidRPr="00F167A6">
        <w:rPr>
          <w:lang w:val="en-US"/>
        </w:rPr>
        <w:t>Snow.Xam.Plugins.TextToSpeech</w:t>
      </w:r>
      <w:proofErr w:type="spellEnd"/>
      <w:proofErr w:type="gramEnd"/>
    </w:p>
    <w:p w14:paraId="674256B3" w14:textId="2231BF2D" w:rsidR="00D96916" w:rsidRPr="00F167A6" w:rsidRDefault="00D96916" w:rsidP="00D96916">
      <w:pPr>
        <w:rPr>
          <w:lang w:val="en-US"/>
        </w:rPr>
      </w:pPr>
      <w:r w:rsidRPr="00F167A6">
        <w:rPr>
          <w:lang w:val="en-US"/>
        </w:rPr>
        <w:t xml:space="preserve">This plugin has been developed by “Ivan Petrov” and it is described by the developed as a plugin for Xamarin and Windows to perform text to speech functionality. </w:t>
      </w:r>
      <w:r w:rsidR="000513CE" w:rsidRPr="00F167A6">
        <w:rPr>
          <w:lang w:val="en-US"/>
        </w:rPr>
        <w:fldChar w:fldCharType="begin"/>
      </w:r>
      <w:r w:rsidR="000513CE" w:rsidRPr="00F167A6">
        <w:rPr>
          <w:lang w:val="en-US"/>
        </w:rPr>
        <w:instrText xml:space="preserve"> ADDIN ZOTERO_ITEM CSL_CITATION {"citationID":"1mOuFIYV","properties":{"formattedCitation":"[30]","plainCitation":"[30]","noteIndex":0},"citationItems":[{"id":112,"uris":["http://zotero.org/users/5742355/items/7AG9TXXB"],"uri":["http://zotero.org/users/5742355/items/7AG9TXXB"],"itemData":{"id":112,"type":"webpage","title":"Snow.Xam.Plugins.TextToSpeech 2.0.2","abstract":"Xamarin and Windows plugin to perform text to speech functionality.\n            Adjustable pitch, speak rate, locale, and more.","URL":"https://www.nuget.org/packages/Snow.Xam.Plugins.TextToSpeech/","language":"en","accessed":{"date-parts":[["2019",7,16]]}}}],"schema":"https://github.com/citation-style-language/schema/raw/master/csl-citation.json"} </w:instrText>
      </w:r>
      <w:r w:rsidR="000513CE" w:rsidRPr="00F167A6">
        <w:rPr>
          <w:lang w:val="en-US"/>
        </w:rPr>
        <w:fldChar w:fldCharType="separate"/>
      </w:r>
      <w:r w:rsidR="000513CE" w:rsidRPr="00F167A6">
        <w:rPr>
          <w:noProof/>
          <w:lang w:val="en-US"/>
        </w:rPr>
        <w:t>[30]</w:t>
      </w:r>
      <w:r w:rsidR="000513CE" w:rsidRPr="00F167A6">
        <w:rPr>
          <w:lang w:val="en-US"/>
        </w:rPr>
        <w:fldChar w:fldCharType="end"/>
      </w:r>
    </w:p>
    <w:p w14:paraId="24D19AE6" w14:textId="326A8073" w:rsidR="00250F25" w:rsidRPr="00F167A6" w:rsidRDefault="00250F25" w:rsidP="00D61A89">
      <w:pPr>
        <w:rPr>
          <w:lang w:val="en-US"/>
        </w:rPr>
      </w:pPr>
      <w:r w:rsidRPr="00F167A6">
        <w:rPr>
          <w:lang w:val="en-US"/>
        </w:rPr>
        <w:t>The plugin has been downloaded 893 times</w:t>
      </w:r>
      <w:r w:rsidR="000513CE"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H9f7qXvs","properties":{"formattedCitation":"[30]","plainCitation":"[30]","noteIndex":0},"citationItems":[{"id":112,"uris":["http://zotero.org/users/5742355/items/7AG9TXXB"],"uri":["http://zotero.org/users/5742355/items/7AG9TXXB"],"itemData":{"id":112,"type":"webpage","title":"Snow.Xam.Plugins.TextToSpeech 2.0.2","abstract":"Xamarin and Windows plugin to perform text to speech functionality.\n            Adjustable pitch, speak rate, locale, and more.","URL":"https://www.nuget.org/packages/Snow.Xam.Plugins.TextToSpeech/","language":"en","accessed":{"date-parts":[["2019",7,16]]}}}],"schema":"https://github.com/citation-style-language/schema/raw/master/csl-citation.json"} </w:instrText>
      </w:r>
      <w:r w:rsidR="000513CE" w:rsidRPr="00F167A6">
        <w:rPr>
          <w:lang w:val="en-US"/>
        </w:rPr>
        <w:fldChar w:fldCharType="separate"/>
      </w:r>
      <w:r w:rsidR="000513CE" w:rsidRPr="00F167A6">
        <w:rPr>
          <w:noProof/>
          <w:lang w:val="en-US"/>
        </w:rPr>
        <w:t>[30]</w:t>
      </w:r>
      <w:r w:rsidR="000513CE" w:rsidRPr="00F167A6">
        <w:rPr>
          <w:lang w:val="en-US"/>
        </w:rPr>
        <w:fldChar w:fldCharType="end"/>
      </w:r>
      <w:r w:rsidR="004E4333" w:rsidRPr="00F167A6">
        <w:rPr>
          <w:lang w:val="en-US"/>
        </w:rPr>
        <w:t xml:space="preserve"> </w:t>
      </w:r>
      <w:r w:rsidRPr="00F167A6">
        <w:rPr>
          <w:lang w:val="en-US"/>
        </w:rPr>
        <w:t xml:space="preserve">till the time this sub-chapter has been written. </w:t>
      </w:r>
    </w:p>
    <w:p w14:paraId="136B543F" w14:textId="77777777" w:rsidR="00250F25" w:rsidRPr="00F167A6" w:rsidRDefault="00250F25" w:rsidP="00D61A89">
      <w:pPr>
        <w:pStyle w:val="Heading4"/>
        <w:numPr>
          <w:ilvl w:val="0"/>
          <w:numId w:val="0"/>
        </w:numPr>
        <w:ind w:left="864" w:hanging="864"/>
        <w:rPr>
          <w:lang w:val="en-US"/>
        </w:rPr>
      </w:pPr>
      <w:r w:rsidRPr="00F167A6">
        <w:rPr>
          <w:lang w:val="en-US"/>
        </w:rPr>
        <w:t>Supported platforms</w:t>
      </w:r>
    </w:p>
    <w:p w14:paraId="604A02E0" w14:textId="53D0939C" w:rsidR="00250F25" w:rsidRPr="00F167A6" w:rsidRDefault="00250F25" w:rsidP="00D61A89">
      <w:pPr>
        <w:rPr>
          <w:lang w:val="en-US"/>
        </w:rPr>
      </w:pPr>
      <w:r w:rsidRPr="00F167A6">
        <w:rPr>
          <w:lang w:val="en-US"/>
        </w:rPr>
        <w:t>Not specified by developer. But it is worth mentioning that this plugin has not been updated since august 2017.</w:t>
      </w:r>
      <w:r w:rsidR="000513CE"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nJNXvbyg","properties":{"formattedCitation":"[30]","plainCitation":"[30]","noteIndex":0},"citationItems":[{"id":112,"uris":["http://zotero.org/users/5742355/items/7AG9TXXB"],"uri":["http://zotero.org/users/5742355/items/7AG9TXXB"],"itemData":{"id":112,"type":"webpage","title":"Snow.Xam.Plugins.TextToSpeech 2.0.2","abstract":"Xamarin and Windows plugin to perform text to speech functionality.\n            Adjustable pitch, speak rate, locale, and more.","URL":"https://www.nuget.org/packages/Snow.Xam.Plugins.TextToSpeech/","language":"en","accessed":{"date-parts":[["2019",7,16]]}}}],"schema":"https://github.com/citation-style-language/schema/raw/master/csl-citation.json"} </w:instrText>
      </w:r>
      <w:r w:rsidR="000513CE" w:rsidRPr="00F167A6">
        <w:rPr>
          <w:lang w:val="en-US"/>
        </w:rPr>
        <w:fldChar w:fldCharType="separate"/>
      </w:r>
      <w:r w:rsidR="000513CE" w:rsidRPr="00F167A6">
        <w:rPr>
          <w:noProof/>
          <w:lang w:val="en-US"/>
        </w:rPr>
        <w:t>[30]</w:t>
      </w:r>
      <w:r w:rsidR="000513CE" w:rsidRPr="00F167A6">
        <w:rPr>
          <w:lang w:val="en-US"/>
        </w:rPr>
        <w:fldChar w:fldCharType="end"/>
      </w:r>
    </w:p>
    <w:p w14:paraId="6974C1D4" w14:textId="77777777" w:rsidR="00250F25" w:rsidRPr="00F167A6" w:rsidRDefault="00250F25" w:rsidP="00D61A89">
      <w:pPr>
        <w:pStyle w:val="Heading4"/>
        <w:numPr>
          <w:ilvl w:val="0"/>
          <w:numId w:val="0"/>
        </w:numPr>
        <w:ind w:left="864" w:hanging="864"/>
        <w:rPr>
          <w:lang w:val="en-US"/>
        </w:rPr>
      </w:pPr>
      <w:r w:rsidRPr="00F167A6">
        <w:rPr>
          <w:lang w:val="en-US"/>
        </w:rPr>
        <w:t>Features</w:t>
      </w:r>
    </w:p>
    <w:p w14:paraId="73E4CFE6" w14:textId="02FE55FC" w:rsidR="00601682" w:rsidRPr="00F167A6" w:rsidRDefault="00250F25" w:rsidP="00250F25">
      <w:pPr>
        <w:rPr>
          <w:lang w:val="en-US"/>
        </w:rPr>
      </w:pPr>
      <w:r w:rsidRPr="00F167A6">
        <w:rPr>
          <w:lang w:val="en-US"/>
        </w:rPr>
        <w:t xml:space="preserve">The developer claims that it should be possible to adjust the pitch, speak-rate and locale using this plugin. </w:t>
      </w:r>
      <w:r w:rsidR="000513CE" w:rsidRPr="00F167A6">
        <w:rPr>
          <w:lang w:val="en-US"/>
        </w:rPr>
        <w:fldChar w:fldCharType="begin"/>
      </w:r>
      <w:r w:rsidR="000513CE" w:rsidRPr="00F167A6">
        <w:rPr>
          <w:lang w:val="en-US"/>
        </w:rPr>
        <w:instrText xml:space="preserve"> ADDIN ZOTERO_ITEM CSL_CITATION {"citationID":"tsUc1QYy","properties":{"formattedCitation":"[30]","plainCitation":"[30]","noteIndex":0},"citationItems":[{"id":112,"uris":["http://zotero.org/users/5742355/items/7AG9TXXB"],"uri":["http://zotero.org/users/5742355/items/7AG9TXXB"],"itemData":{"id":112,"type":"webpage","title":"Snow.Xam.Plugins.TextToSpeech 2.0.2","abstract":"Xamarin and Windows plugin to perform text to speech functionality.\n            Adjustable pitch, speak rate, locale, and more.","URL":"https://www.nuget.org/packages/Snow.Xam.Plugins.TextToSpeech/","language":"en","accessed":{"date-parts":[["2019",7,16]]}}}],"schema":"https://github.com/citation-style-language/schema/raw/master/csl-citation.json"} </w:instrText>
      </w:r>
      <w:r w:rsidR="000513CE" w:rsidRPr="00F167A6">
        <w:rPr>
          <w:lang w:val="en-US"/>
        </w:rPr>
        <w:fldChar w:fldCharType="separate"/>
      </w:r>
      <w:r w:rsidR="000513CE" w:rsidRPr="00F167A6">
        <w:rPr>
          <w:noProof/>
          <w:lang w:val="en-US"/>
        </w:rPr>
        <w:t>[30]</w:t>
      </w:r>
      <w:r w:rsidR="000513CE" w:rsidRPr="00F167A6">
        <w:rPr>
          <w:lang w:val="en-US"/>
        </w:rPr>
        <w:fldChar w:fldCharType="end"/>
      </w:r>
      <w:r w:rsidR="00601682" w:rsidRPr="00F167A6">
        <w:rPr>
          <w:lang w:val="en-US"/>
        </w:rPr>
        <w:br w:type="page"/>
      </w:r>
    </w:p>
    <w:p w14:paraId="1C18898B" w14:textId="3EC703AD" w:rsidR="00093831" w:rsidRPr="00F167A6" w:rsidRDefault="0032195E" w:rsidP="001114B8">
      <w:pPr>
        <w:pStyle w:val="Heading3"/>
        <w:numPr>
          <w:ilvl w:val="2"/>
          <w:numId w:val="7"/>
        </w:numPr>
        <w:ind w:left="709"/>
        <w:rPr>
          <w:lang w:val="en-US"/>
        </w:rPr>
      </w:pPr>
      <w:bookmarkStart w:id="130" w:name="_Toc14977796"/>
      <w:commentRangeStart w:id="131"/>
      <w:r w:rsidRPr="00F167A6">
        <w:rPr>
          <w:lang w:val="en-US"/>
        </w:rPr>
        <w:lastRenderedPageBreak/>
        <w:t>Programming Language</w:t>
      </w:r>
      <w:bookmarkEnd w:id="130"/>
      <w:commentRangeEnd w:id="131"/>
      <w:r w:rsidR="00CD0841">
        <w:rPr>
          <w:rStyle w:val="CommentReference"/>
          <w:b w:val="0"/>
          <w:i w:val="0"/>
          <w:kern w:val="0"/>
          <w:lang w:eastAsia="en-US"/>
        </w:rPr>
        <w:commentReference w:id="131"/>
      </w:r>
    </w:p>
    <w:p w14:paraId="1161BC5D" w14:textId="7C1BD9CB" w:rsidR="0032195E" w:rsidRPr="00F167A6" w:rsidRDefault="0032195E" w:rsidP="00BF68C1">
      <w:pPr>
        <w:rPr>
          <w:lang w:val="en-US"/>
        </w:rPr>
      </w:pPr>
      <w:r w:rsidRPr="00F167A6">
        <w:rPr>
          <w:lang w:val="en-US"/>
        </w:rPr>
        <w:t>This chapter will discuss the major available options to choose from when it comes to develop a Cross-Platform mobile application</w:t>
      </w:r>
      <w:r w:rsidR="00B60175" w:rsidRPr="00F167A6">
        <w:rPr>
          <w:lang w:val="en-US"/>
        </w:rPr>
        <w:t xml:space="preserve"> developing language</w:t>
      </w:r>
      <w:r w:rsidRPr="00F167A6">
        <w:rPr>
          <w:lang w:val="en-US"/>
        </w:rPr>
        <w:t>.</w:t>
      </w:r>
    </w:p>
    <w:p w14:paraId="7BE5D355" w14:textId="7DE8D46C" w:rsidR="0032195E" w:rsidRPr="00F167A6" w:rsidRDefault="0032195E" w:rsidP="00FE5AFD">
      <w:pPr>
        <w:pStyle w:val="Heading4"/>
        <w:numPr>
          <w:ilvl w:val="0"/>
          <w:numId w:val="10"/>
        </w:numPr>
        <w:ind w:left="426"/>
        <w:rPr>
          <w:lang w:val="en-US"/>
        </w:rPr>
      </w:pPr>
      <w:r w:rsidRPr="00F167A6">
        <w:rPr>
          <w:lang w:val="en-US"/>
        </w:rPr>
        <w:t>XAMARIN Forms</w:t>
      </w:r>
    </w:p>
    <w:p w14:paraId="47AB7B94" w14:textId="77777777" w:rsidR="0032195E" w:rsidRPr="00F167A6" w:rsidRDefault="0032195E" w:rsidP="0032195E">
      <w:pPr>
        <w:rPr>
          <w:lang w:val="en-US"/>
        </w:rPr>
      </w:pPr>
      <w:r w:rsidRPr="00F167A6">
        <w:rPr>
          <w:lang w:val="en-US"/>
        </w:rPr>
        <w:t>Xamarin is a framework and a set of tools to make it possible to do native Android, iOS &amp; Windows development in C# (.Net).</w:t>
      </w:r>
    </w:p>
    <w:p w14:paraId="7DBF8E8F" w14:textId="3C067C2A" w:rsidR="00AD1339" w:rsidRPr="00F167A6" w:rsidRDefault="0032195E" w:rsidP="00D61A89">
      <w:pPr>
        <w:rPr>
          <w:lang w:val="en-US"/>
        </w:rPr>
      </w:pPr>
      <w:r w:rsidRPr="00F167A6">
        <w:rPr>
          <w:lang w:val="en-US"/>
        </w:rPr>
        <w:t xml:space="preserve">With a </w:t>
      </w:r>
      <w:r w:rsidRPr="00F167A6">
        <w:rPr>
          <w:b/>
          <w:bCs/>
          <w:lang w:val="en-US"/>
        </w:rPr>
        <w:t>C#-shared</w:t>
      </w:r>
      <w:r w:rsidRPr="00F167A6">
        <w:rPr>
          <w:lang w:val="en-US"/>
        </w:rPr>
        <w:t xml:space="preserve"> code base, developers can use Xamarin tools to write native Android, iOS, and Windows apps with native user interfaces and share code across multiple platforms. Xamarin integrates with </w:t>
      </w:r>
      <w:hyperlink r:id="rId27" w:tgtFrame="_blank" w:tooltip="Visual Studio Homepage" w:history="1">
        <w:r w:rsidRPr="00F167A6">
          <w:rPr>
            <w:lang w:val="en-US"/>
          </w:rPr>
          <w:t>Visual Studio</w:t>
        </w:r>
      </w:hyperlink>
      <w:r w:rsidRPr="00F167A6">
        <w:rPr>
          <w:lang w:val="en-US"/>
        </w:rPr>
        <w:t>, Microsoft's IDE for the .NET Framework, extending Visual Studio for Android and iOS development.</w:t>
      </w:r>
      <w:r w:rsidR="00647857"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VkUYTkXI","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1CBAA53C" w14:textId="38C602C4" w:rsidR="00AD1339" w:rsidRPr="00F167A6" w:rsidRDefault="00AD1339" w:rsidP="00D61A89">
      <w:pPr>
        <w:pStyle w:val="Heading4"/>
        <w:numPr>
          <w:ilvl w:val="0"/>
          <w:numId w:val="0"/>
        </w:numPr>
        <w:ind w:left="864" w:hanging="864"/>
        <w:rPr>
          <w:lang w:val="en-US"/>
        </w:rPr>
      </w:pPr>
      <w:r w:rsidRPr="00F167A6">
        <w:rPr>
          <w:lang w:val="en-US"/>
        </w:rPr>
        <w:t>Features</w:t>
      </w:r>
    </w:p>
    <w:p w14:paraId="62BAA5A1" w14:textId="4B60829D" w:rsidR="00AD1339" w:rsidRPr="00F167A6" w:rsidRDefault="00AD1339" w:rsidP="00FE5AFD">
      <w:pPr>
        <w:pStyle w:val="ListParagraph"/>
        <w:numPr>
          <w:ilvl w:val="0"/>
          <w:numId w:val="12"/>
        </w:numPr>
        <w:rPr>
          <w:rFonts w:cs="Arial"/>
          <w:color w:val="000000" w:themeColor="text1"/>
          <w:lang w:val="en-US"/>
        </w:rPr>
      </w:pPr>
      <w:r w:rsidRPr="00F167A6">
        <w:rPr>
          <w:rFonts w:cs="Arial"/>
          <w:color w:val="000000" w:themeColor="text1"/>
          <w:lang w:val="en-US"/>
        </w:rPr>
        <w:t>Native UI, native API access and native performance</w:t>
      </w:r>
      <w:r w:rsidR="00647857" w:rsidRPr="00F167A6">
        <w:rPr>
          <w:rFonts w:cs="Arial"/>
          <w:color w:val="000000" w:themeColor="text1"/>
          <w:lang w:val="en-US"/>
        </w:rPr>
        <w:t>.</w:t>
      </w:r>
    </w:p>
    <w:p w14:paraId="2D70FFB6" w14:textId="62F425F1" w:rsidR="00AD1339" w:rsidRPr="00F167A6" w:rsidRDefault="00AD1339" w:rsidP="00FE5AFD">
      <w:pPr>
        <w:pStyle w:val="ListParagraph"/>
        <w:numPr>
          <w:ilvl w:val="0"/>
          <w:numId w:val="12"/>
        </w:numPr>
        <w:rPr>
          <w:rFonts w:cs="Arial"/>
          <w:color w:val="000000" w:themeColor="text1"/>
          <w:lang w:val="en-US"/>
        </w:rPr>
      </w:pPr>
      <w:r w:rsidRPr="00F167A6">
        <w:rPr>
          <w:rFonts w:cs="Arial"/>
          <w:color w:val="000000" w:themeColor="text1"/>
          <w:lang w:val="en-US"/>
        </w:rPr>
        <w:t>Anything you can do in Objective-C, Swift, or Java you can do in C# with Xamarin</w:t>
      </w:r>
      <w:r w:rsidR="00647857" w:rsidRPr="00F167A6">
        <w:rPr>
          <w:rFonts w:cs="Arial"/>
          <w:color w:val="000000" w:themeColor="text1"/>
          <w:lang w:val="en-US"/>
        </w:rPr>
        <w:t>.</w:t>
      </w:r>
    </w:p>
    <w:p w14:paraId="7679BC24" w14:textId="65998F9F" w:rsidR="00AC52B1" w:rsidRPr="00F167A6" w:rsidRDefault="00AD1339" w:rsidP="00FE5AFD">
      <w:pPr>
        <w:pStyle w:val="ListParagraph"/>
        <w:numPr>
          <w:ilvl w:val="0"/>
          <w:numId w:val="12"/>
        </w:numPr>
        <w:rPr>
          <w:rFonts w:cs="Arial"/>
          <w:color w:val="000000" w:themeColor="text1"/>
          <w:lang w:val="en-US"/>
        </w:rPr>
      </w:pPr>
      <w:r w:rsidRPr="00F167A6">
        <w:rPr>
          <w:rFonts w:cs="Arial"/>
          <w:color w:val="000000" w:themeColor="text1"/>
          <w:lang w:val="en-US"/>
        </w:rPr>
        <w:t>Cutting-edge apps with same-day support for new OS releases</w:t>
      </w:r>
      <w:r w:rsidR="00647857" w:rsidRPr="00F167A6">
        <w:rPr>
          <w:rFonts w:cs="Arial"/>
          <w:color w:val="000000" w:themeColor="text1"/>
          <w:lang w:val="en-US"/>
        </w:rPr>
        <w:t>.</w:t>
      </w:r>
      <w:r w:rsidR="00647857" w:rsidRPr="00F167A6">
        <w:rPr>
          <w:rFonts w:cs="Arial"/>
          <w:lang w:val="en-US"/>
        </w:rPr>
        <w:t xml:space="preserve"> </w:t>
      </w:r>
      <w:r w:rsidR="000513CE" w:rsidRPr="00F167A6">
        <w:rPr>
          <w:lang w:val="en-US"/>
        </w:rPr>
        <w:fldChar w:fldCharType="begin"/>
      </w:r>
      <w:r w:rsidR="000513CE" w:rsidRPr="00F167A6">
        <w:rPr>
          <w:lang w:val="en-US"/>
        </w:rPr>
        <w:instrText xml:space="preserve"> ADDIN ZOTERO_ITEM CSL_CITATION {"citationID":"jy6sjbzO","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0BDDC283" w14:textId="1FE33A4F" w:rsidR="00B3578A" w:rsidRPr="00F167A6" w:rsidRDefault="00B3578A" w:rsidP="00D61A89">
      <w:pPr>
        <w:pStyle w:val="Heading4"/>
        <w:numPr>
          <w:ilvl w:val="0"/>
          <w:numId w:val="0"/>
        </w:numPr>
        <w:ind w:left="864" w:hanging="864"/>
        <w:rPr>
          <w:lang w:val="en-US"/>
        </w:rPr>
      </w:pPr>
      <w:r w:rsidRPr="00F167A6">
        <w:rPr>
          <w:lang w:val="en-US"/>
        </w:rPr>
        <w:t>Cons</w:t>
      </w:r>
    </w:p>
    <w:p w14:paraId="5EF856CF" w14:textId="519B56AA" w:rsidR="00D61A89" w:rsidRPr="00F167A6" w:rsidRDefault="00B3578A" w:rsidP="00BF68C1">
      <w:pPr>
        <w:rPr>
          <w:lang w:val="en-US"/>
        </w:rPr>
      </w:pPr>
      <w:r w:rsidRPr="00F167A6">
        <w:rPr>
          <w:lang w:val="en-US"/>
        </w:rPr>
        <w:t>Using Xamarin, you still won’t be capable of using numerous open-source libraries for iOS and Android development because of </w:t>
      </w:r>
      <w:r w:rsidRPr="00F167A6">
        <w:rPr>
          <w:b/>
          <w:bCs/>
          <w:lang w:val="en-US"/>
        </w:rPr>
        <w:t>compatibility issues</w:t>
      </w:r>
      <w:r w:rsidRPr="00F167A6">
        <w:rPr>
          <w:lang w:val="en-US"/>
        </w:rPr>
        <w:t>. The </w:t>
      </w:r>
      <w:r w:rsidRPr="00F167A6">
        <w:rPr>
          <w:b/>
          <w:bCs/>
          <w:lang w:val="en-US"/>
        </w:rPr>
        <w:t>free version is seriously limited</w:t>
      </w:r>
      <w:r w:rsidRPr="00F167A6">
        <w:rPr>
          <w:lang w:val="en-US"/>
        </w:rPr>
        <w:t> for developing a substantial project.</w:t>
      </w:r>
      <w:r w:rsidR="00647857"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P12sbINU","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4F589D0F" w14:textId="158E3878" w:rsidR="00BF68C1" w:rsidRPr="00F167A6" w:rsidRDefault="00BF68C1" w:rsidP="00BF68C1">
      <w:pPr>
        <w:rPr>
          <w:lang w:val="en-US"/>
        </w:rPr>
      </w:pPr>
    </w:p>
    <w:p w14:paraId="0C191C47" w14:textId="3A5E8A9D" w:rsidR="00BF68C1" w:rsidRPr="00F167A6" w:rsidRDefault="00BF68C1" w:rsidP="00BF68C1">
      <w:pPr>
        <w:rPr>
          <w:lang w:val="en-US"/>
        </w:rPr>
      </w:pPr>
    </w:p>
    <w:p w14:paraId="57F87310" w14:textId="71631855" w:rsidR="00BF68C1" w:rsidRPr="00F167A6" w:rsidRDefault="00BF68C1" w:rsidP="00BF68C1">
      <w:pPr>
        <w:rPr>
          <w:lang w:val="en-US"/>
        </w:rPr>
      </w:pPr>
    </w:p>
    <w:p w14:paraId="01A967D3" w14:textId="5B00AF57" w:rsidR="00BF68C1" w:rsidRPr="00F167A6" w:rsidRDefault="00BF68C1" w:rsidP="00BF68C1">
      <w:pPr>
        <w:rPr>
          <w:lang w:val="en-US"/>
        </w:rPr>
      </w:pPr>
    </w:p>
    <w:p w14:paraId="44538475" w14:textId="530D585D" w:rsidR="00BF68C1" w:rsidRPr="00F167A6" w:rsidRDefault="00BF68C1" w:rsidP="00BF68C1">
      <w:pPr>
        <w:rPr>
          <w:lang w:val="en-US"/>
        </w:rPr>
      </w:pPr>
    </w:p>
    <w:p w14:paraId="4203DC26" w14:textId="29217B04" w:rsidR="00BF68C1" w:rsidRPr="00F167A6" w:rsidRDefault="00BF68C1" w:rsidP="00BF68C1">
      <w:pPr>
        <w:rPr>
          <w:lang w:val="en-US"/>
        </w:rPr>
      </w:pPr>
    </w:p>
    <w:p w14:paraId="047920CC" w14:textId="35EBEB81" w:rsidR="00BF68C1" w:rsidRPr="00F167A6" w:rsidRDefault="00BF68C1" w:rsidP="00BF68C1">
      <w:pPr>
        <w:rPr>
          <w:lang w:val="en-US"/>
        </w:rPr>
      </w:pPr>
    </w:p>
    <w:p w14:paraId="36B692F3" w14:textId="15303B03" w:rsidR="00BF68C1" w:rsidRPr="00F167A6" w:rsidRDefault="00BF68C1" w:rsidP="00BF68C1">
      <w:pPr>
        <w:rPr>
          <w:lang w:val="en-US"/>
        </w:rPr>
      </w:pPr>
    </w:p>
    <w:p w14:paraId="7654A78C" w14:textId="77777777" w:rsidR="00BF68C1" w:rsidRPr="00F167A6" w:rsidRDefault="00BF68C1" w:rsidP="00BF68C1">
      <w:pPr>
        <w:rPr>
          <w:lang w:val="en-US"/>
        </w:rPr>
      </w:pPr>
    </w:p>
    <w:p w14:paraId="03ADC3E6" w14:textId="29C4D81F" w:rsidR="00AD1339" w:rsidRPr="00F167A6" w:rsidRDefault="00AD1339" w:rsidP="00FE5AFD">
      <w:pPr>
        <w:pStyle w:val="Heading4"/>
        <w:numPr>
          <w:ilvl w:val="0"/>
          <w:numId w:val="10"/>
        </w:numPr>
        <w:ind w:left="426" w:hanging="349"/>
        <w:rPr>
          <w:lang w:val="en-US"/>
        </w:rPr>
      </w:pPr>
      <w:r w:rsidRPr="00F167A6">
        <w:rPr>
          <w:lang w:val="en-US"/>
        </w:rPr>
        <w:lastRenderedPageBreak/>
        <w:t>PhoneGap</w:t>
      </w:r>
    </w:p>
    <w:p w14:paraId="2998898E" w14:textId="720564EA" w:rsidR="00AD1339" w:rsidRPr="00F167A6" w:rsidRDefault="00AD1339" w:rsidP="00D61A89">
      <w:pPr>
        <w:rPr>
          <w:lang w:val="en-US"/>
        </w:rPr>
      </w:pPr>
      <w:r w:rsidRPr="00F167A6">
        <w:rPr>
          <w:lang w:val="en-US"/>
        </w:rPr>
        <w:t>PhoneGap is best suited for mobile applications that </w:t>
      </w:r>
      <w:r w:rsidRPr="00F167A6">
        <w:rPr>
          <w:b/>
          <w:bCs/>
          <w:lang w:val="en-US"/>
        </w:rPr>
        <w:t>don’t make substantial use of the phone’s native features</w:t>
      </w:r>
      <w:r w:rsidRPr="00F167A6">
        <w:rPr>
          <w:lang w:val="en-US"/>
        </w:rPr>
        <w:t>. It packages your applications within</w:t>
      </w:r>
      <w:r w:rsidRPr="00F167A6">
        <w:rPr>
          <w:b/>
          <w:bCs/>
          <w:lang w:val="en-US"/>
        </w:rPr>
        <w:t> a native application container</w:t>
      </w:r>
      <w:r w:rsidRPr="00F167A6">
        <w:rPr>
          <w:lang w:val="en-US"/>
        </w:rPr>
        <w:t xml:space="preserve"> which allows </w:t>
      </w:r>
      <w:r w:rsidRPr="00F167A6">
        <w:rPr>
          <w:b/>
          <w:bCs/>
          <w:lang w:val="en-US"/>
        </w:rPr>
        <w:t>JavaScript</w:t>
      </w:r>
      <w:r w:rsidRPr="00F167A6">
        <w:rPr>
          <w:lang w:val="en-US"/>
        </w:rPr>
        <w:t xml:space="preserve"> to access device-level APIs the same way normal apps do.</w:t>
      </w:r>
      <w:r w:rsidR="00647857"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4zjXnAWD","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6A147877" w14:textId="35395DB4" w:rsidR="00AD1339" w:rsidRPr="00F167A6" w:rsidRDefault="00AD1339" w:rsidP="00D61A89">
      <w:pPr>
        <w:pStyle w:val="Heading4"/>
        <w:numPr>
          <w:ilvl w:val="0"/>
          <w:numId w:val="0"/>
        </w:numPr>
        <w:ind w:left="864" w:hanging="864"/>
        <w:rPr>
          <w:lang w:val="en-US"/>
        </w:rPr>
      </w:pPr>
      <w:r w:rsidRPr="00F167A6">
        <w:rPr>
          <w:lang w:val="en-US"/>
        </w:rPr>
        <w:t>Features</w:t>
      </w:r>
    </w:p>
    <w:p w14:paraId="31E30BC2" w14:textId="77777777" w:rsidR="00AD1339" w:rsidRPr="00F167A6" w:rsidRDefault="00AD1339" w:rsidP="00FE5AFD">
      <w:pPr>
        <w:pStyle w:val="ListParagraph"/>
        <w:numPr>
          <w:ilvl w:val="0"/>
          <w:numId w:val="13"/>
        </w:numPr>
        <w:jc w:val="left"/>
        <w:rPr>
          <w:lang w:val="en-US"/>
        </w:rPr>
      </w:pPr>
      <w:r w:rsidRPr="00F167A6">
        <w:rPr>
          <w:lang w:val="en-US"/>
        </w:rPr>
        <w:t>It allows creating </w:t>
      </w:r>
      <w:r w:rsidRPr="00F167A6">
        <w:rPr>
          <w:b/>
          <w:bCs/>
          <w:lang w:val="en-US"/>
        </w:rPr>
        <w:t>hybrid apps using</w:t>
      </w:r>
      <w:r w:rsidRPr="00F167A6">
        <w:rPr>
          <w:lang w:val="en-US"/>
        </w:rPr>
        <w:t> popular web technologies (HTML5, CSS3 and JavaScript), which are also readily available skill sets</w:t>
      </w:r>
    </w:p>
    <w:p w14:paraId="6E46E4B8" w14:textId="77777777" w:rsidR="00AD1339" w:rsidRPr="00F167A6" w:rsidRDefault="00AD1339" w:rsidP="00FE5AFD">
      <w:pPr>
        <w:pStyle w:val="ListParagraph"/>
        <w:numPr>
          <w:ilvl w:val="0"/>
          <w:numId w:val="13"/>
        </w:numPr>
        <w:jc w:val="left"/>
        <w:rPr>
          <w:lang w:val="en-US"/>
        </w:rPr>
      </w:pPr>
      <w:r w:rsidRPr="00F167A6">
        <w:rPr>
          <w:lang w:val="en-US"/>
        </w:rPr>
        <w:t>It lets you deploy a single code base to different platforms including iOS, Android, Windows Phone, BlackBerry, Firefox OS and more</w:t>
      </w:r>
    </w:p>
    <w:p w14:paraId="30C15F7B" w14:textId="4CF602C7" w:rsidR="00AD1339" w:rsidRPr="00F167A6" w:rsidRDefault="00AD1339" w:rsidP="00FE5AFD">
      <w:pPr>
        <w:pStyle w:val="ListParagraph"/>
        <w:numPr>
          <w:ilvl w:val="0"/>
          <w:numId w:val="13"/>
        </w:numPr>
        <w:jc w:val="left"/>
        <w:rPr>
          <w:lang w:val="en-US"/>
        </w:rPr>
      </w:pPr>
      <w:r w:rsidRPr="00F167A6">
        <w:rPr>
          <w:lang w:val="en-US"/>
        </w:rPr>
        <w:t>It follows a plugin-able architecture, which means that access to native device APIs and more can </w:t>
      </w:r>
      <w:r w:rsidRPr="00F167A6">
        <w:rPr>
          <w:b/>
          <w:bCs/>
          <w:lang w:val="en-US"/>
        </w:rPr>
        <w:t>be extended in a modular</w:t>
      </w:r>
      <w:r w:rsidRPr="00F167A6">
        <w:rPr>
          <w:lang w:val="en-US"/>
        </w:rPr>
        <w:t> way</w:t>
      </w:r>
      <w:r w:rsidR="00647857"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ftDusiop","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344A395B" w14:textId="2FB0A85B" w:rsidR="00B3578A" w:rsidRPr="00F167A6" w:rsidRDefault="00B3578A" w:rsidP="00D61A89">
      <w:pPr>
        <w:pStyle w:val="Heading4"/>
        <w:numPr>
          <w:ilvl w:val="0"/>
          <w:numId w:val="0"/>
        </w:numPr>
        <w:ind w:left="864" w:hanging="864"/>
        <w:rPr>
          <w:lang w:val="en-US"/>
        </w:rPr>
      </w:pPr>
      <w:r w:rsidRPr="00F167A6">
        <w:rPr>
          <w:lang w:val="en-US"/>
        </w:rPr>
        <w:t>Cons</w:t>
      </w:r>
    </w:p>
    <w:p w14:paraId="252B1093" w14:textId="7F538B12" w:rsidR="00D61A89" w:rsidRPr="00F167A6" w:rsidRDefault="00B3578A" w:rsidP="00D61A89">
      <w:pPr>
        <w:rPr>
          <w:lang w:val="en-US"/>
        </w:rPr>
      </w:pPr>
      <w:r w:rsidRPr="00F167A6">
        <w:rPr>
          <w:lang w:val="en-US"/>
        </w:rPr>
        <w:t>The performance is known to be a bit poor for graphic-intensive apps made using PhoneGap. Though you may easily find plugins for PhoneGap per requirements, they could be somewhat outdated or unsupported based on the target platform(s).</w:t>
      </w:r>
      <w:r w:rsidR="000513CE"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W2y7M4q3","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0CCD5473" w14:textId="77777777" w:rsidR="00D61A89" w:rsidRPr="00F167A6" w:rsidRDefault="00D61A89" w:rsidP="00D61A89">
      <w:pPr>
        <w:rPr>
          <w:lang w:val="en-US"/>
        </w:rPr>
      </w:pPr>
    </w:p>
    <w:p w14:paraId="1100A7B2" w14:textId="0027AABA" w:rsidR="0032195E" w:rsidRPr="00F167A6" w:rsidRDefault="00B60175" w:rsidP="00FE5AFD">
      <w:pPr>
        <w:pStyle w:val="Heading4"/>
        <w:numPr>
          <w:ilvl w:val="3"/>
          <w:numId w:val="18"/>
        </w:numPr>
        <w:ind w:left="426"/>
        <w:rPr>
          <w:lang w:val="en-US"/>
        </w:rPr>
      </w:pPr>
      <w:r w:rsidRPr="00F167A6">
        <w:rPr>
          <w:lang w:val="en-US"/>
        </w:rPr>
        <w:t>Codename One</w:t>
      </w:r>
    </w:p>
    <w:p w14:paraId="28F3F4AE" w14:textId="5AAC916A" w:rsidR="0032195E" w:rsidRPr="00F167A6" w:rsidRDefault="00B60175" w:rsidP="00D61A89">
      <w:pPr>
        <w:rPr>
          <w:lang w:val="en-US"/>
        </w:rPr>
      </w:pPr>
      <w:r w:rsidRPr="00F167A6">
        <w:rPr>
          <w:b/>
          <w:bCs/>
          <w:lang w:val="en-US"/>
        </w:rPr>
        <w:t>Codename One</w:t>
      </w:r>
      <w:r w:rsidRPr="00F167A6">
        <w:rPr>
          <w:lang w:val="en-US"/>
        </w:rPr>
        <w:t> is a cross-device platform with goals of </w:t>
      </w:r>
      <w:r w:rsidRPr="00F167A6">
        <w:rPr>
          <w:b/>
          <w:bCs/>
          <w:lang w:val="en-US"/>
        </w:rPr>
        <w:t>simple usability, rapid application development</w:t>
      </w:r>
      <w:r w:rsidRPr="00F167A6">
        <w:rPr>
          <w:lang w:val="en-US"/>
        </w:rPr>
        <w:t xml:space="preserve">, deep integration with the native platform with possible native speeds. While you’re required to </w:t>
      </w:r>
      <w:r w:rsidRPr="00F167A6">
        <w:rPr>
          <w:b/>
          <w:bCs/>
          <w:lang w:val="en-US"/>
        </w:rPr>
        <w:t>code in Java</w:t>
      </w:r>
      <w:r w:rsidRPr="00F167A6">
        <w:rPr>
          <w:lang w:val="en-US"/>
        </w:rPr>
        <w:t>, your application can also be tested &amp; verified with Codename One’s simulator devices and test automation tools.</w:t>
      </w:r>
      <w:r w:rsidR="00647857"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on1e18wn","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22C84121" w14:textId="77777777" w:rsidR="00D61A89" w:rsidRPr="00F167A6" w:rsidRDefault="00B60175" w:rsidP="00D61A89">
      <w:pPr>
        <w:pStyle w:val="Heading4"/>
        <w:numPr>
          <w:ilvl w:val="0"/>
          <w:numId w:val="0"/>
        </w:numPr>
        <w:ind w:left="864" w:hanging="864"/>
        <w:rPr>
          <w:lang w:val="en-US"/>
        </w:rPr>
      </w:pPr>
      <w:r w:rsidRPr="00F167A6">
        <w:rPr>
          <w:lang w:val="en-US"/>
        </w:rPr>
        <w:t>Features</w:t>
      </w:r>
    </w:p>
    <w:p w14:paraId="383434C7" w14:textId="721ECDC0" w:rsidR="00B60175" w:rsidRPr="00F167A6" w:rsidRDefault="00B60175" w:rsidP="00FE5AFD">
      <w:pPr>
        <w:pStyle w:val="Heading4"/>
        <w:numPr>
          <w:ilvl w:val="0"/>
          <w:numId w:val="17"/>
        </w:numPr>
        <w:rPr>
          <w:lang w:val="en-US"/>
        </w:rPr>
      </w:pPr>
      <w:r w:rsidRPr="00F167A6">
        <w:rPr>
          <w:b w:val="0"/>
          <w:bCs/>
          <w:i w:val="0"/>
          <w:iCs/>
          <w:lang w:val="en-US"/>
        </w:rPr>
        <w:t>It</w:t>
      </w:r>
      <w:r w:rsidRPr="00F167A6">
        <w:rPr>
          <w:lang w:val="en-US"/>
        </w:rPr>
        <w:t> </w:t>
      </w:r>
      <w:r w:rsidRPr="00F167A6">
        <w:rPr>
          <w:b w:val="0"/>
          <w:bCs/>
          <w:lang w:val="en-US"/>
        </w:rPr>
        <w:t>supports most of the popular IDEs</w:t>
      </w:r>
      <w:r w:rsidRPr="00F167A6">
        <w:rPr>
          <w:lang w:val="en-US"/>
        </w:rPr>
        <w:t> like NetBeans, Eclipse, IntelliJ IDEA, etc.</w:t>
      </w:r>
    </w:p>
    <w:p w14:paraId="45D99048" w14:textId="77777777" w:rsidR="00B60175" w:rsidRPr="00F167A6" w:rsidRDefault="00B60175" w:rsidP="00FE5AFD">
      <w:pPr>
        <w:pStyle w:val="ListParagraph"/>
        <w:numPr>
          <w:ilvl w:val="0"/>
          <w:numId w:val="16"/>
        </w:numPr>
        <w:rPr>
          <w:lang w:val="en-US"/>
        </w:rPr>
      </w:pPr>
      <w:r w:rsidRPr="00F167A6">
        <w:rPr>
          <w:lang w:val="en-US"/>
        </w:rPr>
        <w:t>Its ‘lightweight architecture’ allows the UI to work seamlessly across all platforms</w:t>
      </w:r>
    </w:p>
    <w:p w14:paraId="4680F9C4" w14:textId="77777777" w:rsidR="00B60175" w:rsidRPr="00F167A6" w:rsidRDefault="00B60175" w:rsidP="00FE5AFD">
      <w:pPr>
        <w:pStyle w:val="ListParagraph"/>
        <w:numPr>
          <w:ilvl w:val="0"/>
          <w:numId w:val="15"/>
        </w:numPr>
        <w:rPr>
          <w:lang w:val="en-US"/>
        </w:rPr>
      </w:pPr>
      <w:r w:rsidRPr="00F167A6">
        <w:rPr>
          <w:lang w:val="en-US"/>
        </w:rPr>
        <w:t>Its build servers allow building native iOS apps without a Mac machine and native Windows apps without a Windows PC</w:t>
      </w:r>
    </w:p>
    <w:p w14:paraId="34ECEE68" w14:textId="24D43B57" w:rsidR="00AC52B1" w:rsidRPr="00F167A6" w:rsidRDefault="00B60175" w:rsidP="00FE5AFD">
      <w:pPr>
        <w:pStyle w:val="ListParagraph"/>
        <w:numPr>
          <w:ilvl w:val="0"/>
          <w:numId w:val="14"/>
        </w:numPr>
        <w:rPr>
          <w:lang w:val="en-US"/>
        </w:rPr>
      </w:pPr>
      <w:r w:rsidRPr="00F167A6">
        <w:rPr>
          <w:lang w:val="en-US"/>
        </w:rPr>
        <w:t xml:space="preserve">It uses </w:t>
      </w:r>
      <w:proofErr w:type="spellStart"/>
      <w:r w:rsidRPr="00F167A6">
        <w:rPr>
          <w:lang w:val="en-US"/>
        </w:rPr>
        <w:t>ParparVM</w:t>
      </w:r>
      <w:proofErr w:type="spellEnd"/>
      <w:r w:rsidRPr="00F167A6">
        <w:rPr>
          <w:lang w:val="en-US"/>
        </w:rPr>
        <w:t xml:space="preserve"> which guarantees compatibility with future iOS versions because of its use of the officially supported iOS toolchain</w:t>
      </w:r>
      <w:r w:rsidR="004E4333" w:rsidRPr="00F167A6">
        <w:rPr>
          <w:lang w:val="en-US"/>
        </w:rPr>
        <w:t>.</w:t>
      </w:r>
      <w:r w:rsidR="000513CE"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aJUefnZm","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56745015" w14:textId="08FDA8B8" w:rsidR="00B60175" w:rsidRPr="00F167A6" w:rsidRDefault="00B3578A" w:rsidP="00D61A89">
      <w:pPr>
        <w:pStyle w:val="Heading4"/>
        <w:numPr>
          <w:ilvl w:val="0"/>
          <w:numId w:val="0"/>
        </w:numPr>
        <w:ind w:left="864" w:hanging="864"/>
        <w:rPr>
          <w:lang w:val="en-US"/>
        </w:rPr>
      </w:pPr>
      <w:r w:rsidRPr="00F167A6">
        <w:rPr>
          <w:lang w:val="en-US"/>
        </w:rPr>
        <w:lastRenderedPageBreak/>
        <w:t>Cons</w:t>
      </w:r>
    </w:p>
    <w:p w14:paraId="063E44E2" w14:textId="28AC8E50" w:rsidR="00B3578A" w:rsidRPr="00F167A6" w:rsidRDefault="00B3578A" w:rsidP="00D61A89">
      <w:pPr>
        <w:rPr>
          <w:lang w:val="en-US"/>
        </w:rPr>
      </w:pPr>
      <w:r w:rsidRPr="00F167A6">
        <w:rPr>
          <w:lang w:val="en-US"/>
        </w:rPr>
        <w:t>Codename One’s default </w:t>
      </w:r>
      <w:r w:rsidRPr="00F167A6">
        <w:rPr>
          <w:b/>
          <w:bCs/>
          <w:lang w:val="en-US"/>
        </w:rPr>
        <w:t>visual themes are a bit primitive</w:t>
      </w:r>
      <w:r w:rsidRPr="00F167A6">
        <w:rPr>
          <w:lang w:val="en-US"/>
        </w:rPr>
        <w:t> and its </w:t>
      </w:r>
      <w:r w:rsidRPr="00F167A6">
        <w:rPr>
          <w:b/>
          <w:bCs/>
          <w:lang w:val="en-US"/>
        </w:rPr>
        <w:t>Graphical UI Builder may not be very suitable for large projects</w:t>
      </w:r>
      <w:r w:rsidRPr="00F167A6">
        <w:rPr>
          <w:lang w:val="en-US"/>
        </w:rPr>
        <w:t>. With growing project’s complexity, maintaining a single file with all event handlers becomes very cumbersome.</w:t>
      </w:r>
      <w:r w:rsidR="000513CE" w:rsidRPr="00F167A6">
        <w:rPr>
          <w:lang w:val="en-US"/>
        </w:rPr>
        <w:t xml:space="preserve"> </w:t>
      </w:r>
      <w:r w:rsidR="000513CE" w:rsidRPr="00F167A6">
        <w:rPr>
          <w:lang w:val="en-US"/>
        </w:rPr>
        <w:fldChar w:fldCharType="begin"/>
      </w:r>
      <w:r w:rsidR="000513CE" w:rsidRPr="00F167A6">
        <w:rPr>
          <w:lang w:val="en-US"/>
        </w:rPr>
        <w:instrText xml:space="preserve"> ADDIN ZOTERO_ITEM CSL_CITATION {"citationID":"hSNbmydV","properties":{"formattedCitation":"[31]","plainCitation":"[31]","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F167A6">
        <w:rPr>
          <w:lang w:val="en-US"/>
        </w:rPr>
        <w:fldChar w:fldCharType="separate"/>
      </w:r>
      <w:r w:rsidR="000513CE" w:rsidRPr="00F167A6">
        <w:rPr>
          <w:noProof/>
          <w:lang w:val="en-US"/>
        </w:rPr>
        <w:t>[31]</w:t>
      </w:r>
      <w:r w:rsidR="000513CE" w:rsidRPr="00F167A6">
        <w:rPr>
          <w:lang w:val="en-US"/>
        </w:rPr>
        <w:fldChar w:fldCharType="end"/>
      </w:r>
    </w:p>
    <w:p w14:paraId="7EDC4EA1" w14:textId="77777777" w:rsidR="00BF68C1" w:rsidRPr="00F167A6" w:rsidRDefault="00BF68C1" w:rsidP="00D61A89">
      <w:pPr>
        <w:rPr>
          <w:lang w:val="en-US"/>
        </w:rPr>
      </w:pPr>
    </w:p>
    <w:p w14:paraId="48E0AA91" w14:textId="33D1D409" w:rsidR="00B3578A" w:rsidRPr="00F167A6" w:rsidRDefault="009F4987" w:rsidP="00FE5AFD">
      <w:pPr>
        <w:pStyle w:val="Heading4"/>
        <w:numPr>
          <w:ilvl w:val="0"/>
          <w:numId w:val="10"/>
        </w:numPr>
        <w:ind w:left="426"/>
        <w:rPr>
          <w:lang w:val="en-US"/>
        </w:rPr>
      </w:pPr>
      <w:r w:rsidRPr="00F167A6">
        <w:rPr>
          <w:lang w:val="en-US"/>
        </w:rPr>
        <w:t>Gluon Mobile</w:t>
      </w:r>
    </w:p>
    <w:p w14:paraId="3F67A076" w14:textId="77777777" w:rsidR="009F4987" w:rsidRPr="00F167A6" w:rsidRDefault="009F4987" w:rsidP="009F4987">
      <w:pPr>
        <w:rPr>
          <w:lang w:val="en-US"/>
        </w:rPr>
      </w:pPr>
      <w:r w:rsidRPr="00F167A6">
        <w:rPr>
          <w:lang w:val="en-US"/>
        </w:rPr>
        <w:t>A new open source deep learning interface which allows developers to more easily and quickly build machine learning models, without compromising performance. Gluon provides a clear, concise API for defining machine learning models using a collection of pre-built, optimized neural network components.</w:t>
      </w:r>
    </w:p>
    <w:p w14:paraId="525546EB" w14:textId="30721042" w:rsidR="009F4987" w:rsidRPr="00F167A6" w:rsidRDefault="009F4987" w:rsidP="00D61A89">
      <w:pPr>
        <w:rPr>
          <w:lang w:val="en-US"/>
        </w:rPr>
      </w:pPr>
      <w:r w:rsidRPr="00F167A6">
        <w:rPr>
          <w:lang w:val="en-US"/>
        </w:rPr>
        <w:t>Gluon is a tool in the </w:t>
      </w:r>
      <w:r w:rsidRPr="00F167A6">
        <w:rPr>
          <w:b/>
          <w:bCs/>
          <w:lang w:val="en-US"/>
        </w:rPr>
        <w:t>Machine Learning Tools</w:t>
      </w:r>
      <w:r w:rsidRPr="00F167A6">
        <w:rPr>
          <w:lang w:val="en-US"/>
        </w:rPr>
        <w:t> category of a tech stack.</w:t>
      </w:r>
      <w:r w:rsidR="000513CE" w:rsidRPr="00F167A6">
        <w:rPr>
          <w:lang w:val="en-US"/>
        </w:rPr>
        <w:fldChar w:fldCharType="begin"/>
      </w:r>
      <w:r w:rsidR="000513CE" w:rsidRPr="00F167A6">
        <w:rPr>
          <w:lang w:val="en-US"/>
        </w:rPr>
        <w:instrText xml:space="preserve"> ADDIN ZOTERO_ITEM CSL_CITATION {"citationID":"aRBQHeDE","properties":{"formattedCitation":"[32]","plainCitation":"[32]","noteIndex":0},"citationItems":[{"id":78,"uris":["http://zotero.org/users/5742355/items/77VK9B8T"],"uri":["http://zotero.org/users/5742355/items/77VK9B8T"],"itemData":{"id":78,"type":"webpage","title":"Why developers like Gluon","container-title":"StackShare","abstract":"See what developers are saying about how they use Gluon. Check out popular companies that use Gluon and some tools that integrate with Gluon.","URL":"https://stackshare.io/gluon","accessed":{"date-parts":[["2019",7,11]]}}}],"schema":"https://github.com/citation-style-language/schema/raw/master/csl-citation.json"} </w:instrText>
      </w:r>
      <w:r w:rsidR="000513CE" w:rsidRPr="00F167A6">
        <w:rPr>
          <w:lang w:val="en-US"/>
        </w:rPr>
        <w:fldChar w:fldCharType="separate"/>
      </w:r>
      <w:r w:rsidR="000513CE" w:rsidRPr="00F167A6">
        <w:rPr>
          <w:noProof/>
          <w:lang w:val="en-US"/>
        </w:rPr>
        <w:t>[32]</w:t>
      </w:r>
      <w:r w:rsidR="000513CE" w:rsidRPr="00F167A6">
        <w:rPr>
          <w:lang w:val="en-US"/>
        </w:rPr>
        <w:fldChar w:fldCharType="end"/>
      </w:r>
    </w:p>
    <w:p w14:paraId="72D27F5B" w14:textId="29A502E5" w:rsidR="009F4987" w:rsidRPr="00F167A6" w:rsidRDefault="009F4987" w:rsidP="00D61A89">
      <w:pPr>
        <w:pStyle w:val="Heading4"/>
        <w:numPr>
          <w:ilvl w:val="0"/>
          <w:numId w:val="0"/>
        </w:numPr>
        <w:ind w:left="864" w:hanging="864"/>
        <w:rPr>
          <w:lang w:val="en-US"/>
        </w:rPr>
      </w:pPr>
      <w:r w:rsidRPr="00F167A6">
        <w:rPr>
          <w:lang w:val="en-US"/>
        </w:rPr>
        <w:t>Features</w:t>
      </w:r>
    </w:p>
    <w:p w14:paraId="5601015F" w14:textId="77777777" w:rsidR="009F4987" w:rsidRPr="00F167A6" w:rsidRDefault="009F4987" w:rsidP="00FE5AFD">
      <w:pPr>
        <w:pStyle w:val="Footer"/>
        <w:numPr>
          <w:ilvl w:val="0"/>
          <w:numId w:val="14"/>
        </w:numPr>
        <w:jc w:val="left"/>
        <w:rPr>
          <w:rFonts w:cs="Arial"/>
          <w:color w:val="000000" w:themeColor="text1"/>
          <w:lang w:val="en-US"/>
        </w:rPr>
      </w:pPr>
      <w:r w:rsidRPr="00F167A6">
        <w:rPr>
          <w:rFonts w:cs="Arial"/>
          <w:color w:val="000000" w:themeColor="text1"/>
          <w:shd w:val="clear" w:color="auto" w:fill="FFFFFF"/>
          <w:lang w:val="en-US"/>
        </w:rPr>
        <w:t>Gluon offers a full set of plug-and-play neural network building blocks, including predefined layers, optimizers, and initializers.</w:t>
      </w:r>
    </w:p>
    <w:p w14:paraId="4071B776" w14:textId="61751AE3" w:rsidR="009F4987" w:rsidRPr="00F167A6" w:rsidRDefault="009F4987" w:rsidP="00FE5AFD">
      <w:pPr>
        <w:pStyle w:val="Footer"/>
        <w:numPr>
          <w:ilvl w:val="0"/>
          <w:numId w:val="14"/>
        </w:numPr>
        <w:jc w:val="left"/>
        <w:rPr>
          <w:rFonts w:cs="Arial"/>
          <w:color w:val="000000" w:themeColor="text1"/>
          <w:lang w:val="en-US"/>
        </w:rPr>
      </w:pPr>
      <w:r w:rsidRPr="00F167A6">
        <w:rPr>
          <w:rFonts w:cs="Arial"/>
          <w:color w:val="000000" w:themeColor="text1"/>
          <w:shd w:val="clear" w:color="auto" w:fill="FFFFFF"/>
          <w:lang w:val="en-US"/>
        </w:rPr>
        <w:t>Gluon enables developers to define neural network models that are dynamic, meaning they can be built on the fly, with any structure, and using any of Python’s native control flow.</w:t>
      </w:r>
    </w:p>
    <w:p w14:paraId="795BBCDA" w14:textId="77777777" w:rsidR="009F4987" w:rsidRPr="00F167A6" w:rsidRDefault="009F4987" w:rsidP="00FE5AFD">
      <w:pPr>
        <w:pStyle w:val="Footer"/>
        <w:numPr>
          <w:ilvl w:val="0"/>
          <w:numId w:val="14"/>
        </w:numPr>
        <w:jc w:val="left"/>
        <w:rPr>
          <w:rFonts w:cs="Arial"/>
          <w:color w:val="000000" w:themeColor="text1"/>
          <w:lang w:val="en-US"/>
        </w:rPr>
      </w:pPr>
      <w:r w:rsidRPr="00F167A6">
        <w:rPr>
          <w:rFonts w:cs="Arial"/>
          <w:color w:val="000000" w:themeColor="text1"/>
          <w:shd w:val="clear" w:color="auto" w:fill="FFFFFF"/>
          <w:lang w:val="en-US"/>
        </w:rPr>
        <w:t>Gluon does not require the neural network model to be rigidly defined, but rather brings the training algorithm and model closer together to provide flexibility in the development process.</w:t>
      </w:r>
    </w:p>
    <w:p w14:paraId="12DF2C01" w14:textId="77617FEF" w:rsidR="009F4987" w:rsidRPr="00F167A6" w:rsidRDefault="009F4987" w:rsidP="00FE5AFD">
      <w:pPr>
        <w:pStyle w:val="ListParagraph"/>
        <w:numPr>
          <w:ilvl w:val="0"/>
          <w:numId w:val="14"/>
        </w:numPr>
        <w:jc w:val="left"/>
        <w:rPr>
          <w:rFonts w:cs="Arial"/>
          <w:color w:val="000000" w:themeColor="text1"/>
          <w:lang w:val="en-US"/>
        </w:rPr>
      </w:pPr>
      <w:r w:rsidRPr="00F167A6">
        <w:rPr>
          <w:rFonts w:cs="Arial"/>
          <w:color w:val="000000" w:themeColor="text1"/>
          <w:lang w:val="en-US"/>
        </w:rPr>
        <w:t>Gluon provides all of the above benefits without impacting the training speed that the underlying engine provides.</w:t>
      </w:r>
      <w:r w:rsidR="000513CE" w:rsidRPr="00F167A6">
        <w:rPr>
          <w:lang w:val="en-US"/>
        </w:rPr>
        <w:t xml:space="preserve"> </w:t>
      </w:r>
      <w:r w:rsidR="000513CE" w:rsidRPr="00F167A6">
        <w:rPr>
          <w:lang w:val="en-US"/>
        </w:rPr>
        <w:fldChar w:fldCharType="begin"/>
      </w:r>
      <w:r w:rsidR="00917F9A" w:rsidRPr="00F167A6">
        <w:rPr>
          <w:lang w:val="en-US"/>
        </w:rPr>
        <w:instrText xml:space="preserve"> ADDIN ZOTERO_ITEM CSL_CITATION {"citationID":"Vjfqn86P","properties":{"formattedCitation":"[32]","plainCitation":"[32]","noteIndex":0},"citationItems":[{"id":78,"uris":["http://zotero.org/users/5742355/items/77VK9B8T"],"uri":["http://zotero.org/users/5742355/items/77VK9B8T"],"itemData":{"id":78,"type":"webpage","title":"Why developers like Gluon","container-title":"StackShare","abstract":"See what developers are saying about how they use Gluon. Check out popular companies that use Gluon and some tools that integrate with Gluon.","URL":"https://stackshare.io/gluon","accessed":{"date-parts":[["2019",7,11]]}}}],"schema":"https://github.com/citation-style-language/schema/raw/master/csl-citation.json"} </w:instrText>
      </w:r>
      <w:r w:rsidR="000513CE" w:rsidRPr="00F167A6">
        <w:rPr>
          <w:lang w:val="en-US"/>
        </w:rPr>
        <w:fldChar w:fldCharType="separate"/>
      </w:r>
      <w:r w:rsidR="000513CE" w:rsidRPr="00F167A6">
        <w:rPr>
          <w:noProof/>
          <w:lang w:val="en-US"/>
        </w:rPr>
        <w:t>[32]</w:t>
      </w:r>
      <w:r w:rsidR="000513CE" w:rsidRPr="00F167A6">
        <w:rPr>
          <w:lang w:val="en-US"/>
        </w:rPr>
        <w:fldChar w:fldCharType="end"/>
      </w:r>
    </w:p>
    <w:p w14:paraId="5255B08C" w14:textId="77777777" w:rsidR="00AC52B1" w:rsidRPr="00F167A6" w:rsidRDefault="00AC52B1" w:rsidP="00AC52B1">
      <w:pPr>
        <w:ind w:left="720"/>
        <w:rPr>
          <w:rFonts w:asciiTheme="majorBidi" w:hAnsiTheme="majorBidi" w:cstheme="majorBidi"/>
          <w:color w:val="000000" w:themeColor="text1"/>
          <w:lang w:val="en-US"/>
        </w:rPr>
      </w:pPr>
    </w:p>
    <w:p w14:paraId="3A6CC4A9" w14:textId="5A6EE759" w:rsidR="009F4987" w:rsidRPr="00F167A6" w:rsidRDefault="009F4987" w:rsidP="000513CE">
      <w:pPr>
        <w:pStyle w:val="Heading4"/>
        <w:numPr>
          <w:ilvl w:val="0"/>
          <w:numId w:val="0"/>
        </w:numPr>
        <w:ind w:left="864" w:hanging="864"/>
        <w:rPr>
          <w:lang w:val="en-US"/>
        </w:rPr>
      </w:pPr>
      <w:r w:rsidRPr="00F167A6">
        <w:rPr>
          <w:lang w:val="en-US"/>
        </w:rPr>
        <w:t>Cons</w:t>
      </w:r>
    </w:p>
    <w:p w14:paraId="6813BAC1" w14:textId="6C51DBA4" w:rsidR="00647857" w:rsidRPr="00F167A6" w:rsidRDefault="007247E1" w:rsidP="00647857">
      <w:pPr>
        <w:rPr>
          <w:lang w:val="en-US"/>
        </w:rPr>
      </w:pPr>
      <w:r w:rsidRPr="00F167A6">
        <w:rPr>
          <w:lang w:val="en-US"/>
        </w:rPr>
        <w:t>Lack of developers community engagement, documentation and online tutorials.</w:t>
      </w:r>
      <w:r w:rsidR="000513CE" w:rsidRPr="00F167A6">
        <w:rPr>
          <w:lang w:val="en-US"/>
        </w:rPr>
        <w:t xml:space="preserve"> </w:t>
      </w:r>
      <w:r w:rsidR="000513CE" w:rsidRPr="00F167A6">
        <w:rPr>
          <w:lang w:val="en-US"/>
        </w:rPr>
        <w:fldChar w:fldCharType="begin"/>
      </w:r>
      <w:r w:rsidR="00917F9A" w:rsidRPr="00F167A6">
        <w:rPr>
          <w:lang w:val="en-US"/>
        </w:rPr>
        <w:instrText xml:space="preserve"> ADDIN ZOTERO_ITEM CSL_CITATION {"citationID":"6y0ClPuP","properties":{"formattedCitation":"[32]","plainCitation":"[32]","noteIndex":0},"citationItems":[{"id":78,"uris":["http://zotero.org/users/5742355/items/77VK9B8T"],"uri":["http://zotero.org/users/5742355/items/77VK9B8T"],"itemData":{"id":78,"type":"webpage","title":"Why developers like Gluon","container-title":"StackShare","abstract":"See what developers are saying about how they use Gluon. Check out popular companies that use Gluon and some tools that integrate with Gluon.","URL":"https://stackshare.io/gluon","accessed":{"date-parts":[["2019",7,11]]}}}],"schema":"https://github.com/citation-style-language/schema/raw/master/csl-citation.json"} </w:instrText>
      </w:r>
      <w:r w:rsidR="000513CE" w:rsidRPr="00F167A6">
        <w:rPr>
          <w:lang w:val="en-US"/>
        </w:rPr>
        <w:fldChar w:fldCharType="separate"/>
      </w:r>
      <w:r w:rsidR="000513CE" w:rsidRPr="00F167A6">
        <w:rPr>
          <w:noProof/>
          <w:lang w:val="en-US"/>
        </w:rPr>
        <w:t>[32]</w:t>
      </w:r>
      <w:r w:rsidR="000513CE" w:rsidRPr="00F167A6">
        <w:rPr>
          <w:lang w:val="en-US"/>
        </w:rPr>
        <w:fldChar w:fldCharType="end"/>
      </w:r>
    </w:p>
    <w:p w14:paraId="26989D2E" w14:textId="5E5FA16D" w:rsidR="009F4987" w:rsidRPr="00F167A6" w:rsidRDefault="009F4987" w:rsidP="007247E1">
      <w:pPr>
        <w:rPr>
          <w:lang w:val="en-US"/>
        </w:rPr>
      </w:pPr>
    </w:p>
    <w:p w14:paraId="5E2F82BE" w14:textId="78599EA9" w:rsidR="009F4987" w:rsidRPr="00F167A6" w:rsidRDefault="00CD0841" w:rsidP="00B3578A">
      <w:pPr>
        <w:rPr>
          <w:lang w:val="en-US"/>
        </w:rPr>
      </w:pPr>
      <w:commentRangeStart w:id="132"/>
      <w:ins w:id="133" w:author="Kalunder Madlaina" w:date="2019-07-26T17:26:00Z">
        <w:r>
          <w:rPr>
            <w:lang w:val="en-US"/>
          </w:rPr>
          <w:t>Others</w:t>
        </w:r>
        <w:commentRangeEnd w:id="132"/>
        <w:r>
          <w:rPr>
            <w:rStyle w:val="CommentReference"/>
          </w:rPr>
          <w:commentReference w:id="132"/>
        </w:r>
      </w:ins>
    </w:p>
    <w:p w14:paraId="2BCA8F0C" w14:textId="77777777" w:rsidR="00B60175" w:rsidRPr="00F167A6" w:rsidRDefault="00B60175">
      <w:pPr>
        <w:spacing w:after="160" w:line="259" w:lineRule="auto"/>
        <w:rPr>
          <w:rFonts w:asciiTheme="majorHAnsi" w:eastAsiaTheme="majorEastAsia" w:hAnsiTheme="majorHAnsi" w:cstheme="majorBidi"/>
          <w:color w:val="2F5496" w:themeColor="accent1" w:themeShade="BF"/>
          <w:sz w:val="32"/>
          <w:szCs w:val="32"/>
          <w:lang w:val="en-US"/>
        </w:rPr>
      </w:pPr>
      <w:r w:rsidRPr="00F167A6">
        <w:rPr>
          <w:lang w:val="en-US"/>
        </w:rPr>
        <w:br w:type="page"/>
      </w:r>
    </w:p>
    <w:p w14:paraId="4AB0B0EE" w14:textId="5C4C7CE9" w:rsidR="007247E1" w:rsidRPr="00F167A6" w:rsidRDefault="007247E1" w:rsidP="001114B8">
      <w:pPr>
        <w:pStyle w:val="Heading3"/>
        <w:numPr>
          <w:ilvl w:val="2"/>
          <w:numId w:val="7"/>
        </w:numPr>
        <w:ind w:left="709"/>
        <w:rPr>
          <w:lang w:val="en-US"/>
        </w:rPr>
      </w:pPr>
      <w:bookmarkStart w:id="134" w:name="_Toc14977797"/>
      <w:commentRangeStart w:id="135"/>
      <w:r w:rsidRPr="00F167A6">
        <w:rPr>
          <w:lang w:val="en-US"/>
        </w:rPr>
        <w:lastRenderedPageBreak/>
        <w:t>Chat</w:t>
      </w:r>
      <w:r w:rsidR="000445F3" w:rsidRPr="00F167A6">
        <w:rPr>
          <w:lang w:val="en-US"/>
        </w:rPr>
        <w:t>bot service platform</w:t>
      </w:r>
      <w:r w:rsidR="00AF704D" w:rsidRPr="00F167A6">
        <w:rPr>
          <w:lang w:val="en-US"/>
        </w:rPr>
        <w:t>s</w:t>
      </w:r>
      <w:bookmarkEnd w:id="134"/>
      <w:commentRangeEnd w:id="135"/>
      <w:r w:rsidR="000C2BCD">
        <w:rPr>
          <w:rStyle w:val="CommentReference"/>
          <w:b w:val="0"/>
          <w:i w:val="0"/>
          <w:kern w:val="0"/>
          <w:lang w:eastAsia="en-US"/>
        </w:rPr>
        <w:commentReference w:id="135"/>
      </w:r>
    </w:p>
    <w:p w14:paraId="014E6AF7" w14:textId="4402BF5E" w:rsidR="000445F3" w:rsidRPr="00F167A6" w:rsidRDefault="007247E1" w:rsidP="00917F9A">
      <w:pPr>
        <w:rPr>
          <w:lang w:val="en-US"/>
        </w:rPr>
      </w:pPr>
      <w:r w:rsidRPr="00F167A6">
        <w:rPr>
          <w:lang w:val="en-US"/>
        </w:rPr>
        <w:t xml:space="preserve">This chapter will discuss the available chatbots </w:t>
      </w:r>
      <w:r w:rsidR="000445F3" w:rsidRPr="00F167A6">
        <w:rPr>
          <w:lang w:val="en-US"/>
        </w:rPr>
        <w:t>platforms in details, which may host SEEA interaction questions, and the Tags extraction process.</w:t>
      </w:r>
      <w:r w:rsidR="00647857" w:rsidRPr="00F167A6">
        <w:rPr>
          <w:lang w:val="en-US"/>
        </w:rPr>
        <w:t xml:space="preserve"> </w:t>
      </w:r>
    </w:p>
    <w:p w14:paraId="6AACD7FC" w14:textId="18F4213E" w:rsidR="000445F3" w:rsidRPr="00F167A6" w:rsidRDefault="000445F3" w:rsidP="00FE5AFD">
      <w:pPr>
        <w:pStyle w:val="Heading4"/>
        <w:numPr>
          <w:ilvl w:val="0"/>
          <w:numId w:val="10"/>
        </w:numPr>
        <w:ind w:left="426"/>
        <w:rPr>
          <w:lang w:val="en-US"/>
        </w:rPr>
      </w:pPr>
      <w:proofErr w:type="spellStart"/>
      <w:r w:rsidRPr="00F167A6">
        <w:rPr>
          <w:lang w:val="en-US"/>
        </w:rPr>
        <w:t>Dialogflow</w:t>
      </w:r>
      <w:proofErr w:type="spellEnd"/>
    </w:p>
    <w:p w14:paraId="15CA1DA2" w14:textId="02BCAC0E" w:rsidR="000445F3" w:rsidRPr="00F167A6" w:rsidRDefault="000445F3" w:rsidP="00917F9A">
      <w:pPr>
        <w:rPr>
          <w:lang w:val="en-US"/>
        </w:rPr>
      </w:pPr>
      <w:proofErr w:type="spellStart"/>
      <w:r w:rsidRPr="00F167A6">
        <w:rPr>
          <w:lang w:val="en-US"/>
        </w:rPr>
        <w:t>Dialogflow</w:t>
      </w:r>
      <w:proofErr w:type="spellEnd"/>
      <w:r w:rsidRPr="00F167A6">
        <w:rPr>
          <w:lang w:val="en-US"/>
        </w:rPr>
        <w:t xml:space="preserve"> previous known as API.ai is a Google-owned developer of human-computer interaction technologies based on natural language conversations.</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GxmWHBFP","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6998CC60" w14:textId="5D544020" w:rsidR="000445F3" w:rsidRPr="00F167A6" w:rsidRDefault="000445F3" w:rsidP="00917F9A">
      <w:pPr>
        <w:pStyle w:val="Heading4"/>
        <w:numPr>
          <w:ilvl w:val="0"/>
          <w:numId w:val="0"/>
        </w:numPr>
        <w:ind w:left="864" w:hanging="864"/>
        <w:rPr>
          <w:lang w:val="en-US"/>
        </w:rPr>
      </w:pPr>
      <w:r w:rsidRPr="00F167A6">
        <w:rPr>
          <w:lang w:val="en-US"/>
        </w:rPr>
        <w:t>Ease of u</w:t>
      </w:r>
      <w:r w:rsidR="00917F9A" w:rsidRPr="00F167A6">
        <w:rPr>
          <w:lang w:val="en-US"/>
        </w:rPr>
        <w:t>s</w:t>
      </w:r>
      <w:r w:rsidRPr="00F167A6">
        <w:rPr>
          <w:lang w:val="en-US"/>
        </w:rPr>
        <w:t>e</w:t>
      </w:r>
    </w:p>
    <w:p w14:paraId="57F76E6A" w14:textId="017DF9F8" w:rsidR="000445F3" w:rsidRPr="00F167A6" w:rsidRDefault="000445F3" w:rsidP="00917F9A">
      <w:pPr>
        <w:rPr>
          <w:lang w:val="en-US"/>
        </w:rPr>
      </w:pPr>
      <w:proofErr w:type="spellStart"/>
      <w:r w:rsidRPr="00F167A6">
        <w:rPr>
          <w:lang w:val="en-US"/>
        </w:rPr>
        <w:t>Dialogflow</w:t>
      </w:r>
      <w:proofErr w:type="spellEnd"/>
      <w:r w:rsidRPr="00F167A6">
        <w:rPr>
          <w:lang w:val="en-US"/>
        </w:rPr>
        <w:t xml:space="preserve"> provides a web interface to create bots which makes it easy to even non-techies to create basic bots. The basic attributes such as Intents, Entities, Actions are easy to understand and configure. Companies are using </w:t>
      </w:r>
      <w:proofErr w:type="spellStart"/>
      <w:r w:rsidRPr="00F167A6">
        <w:rPr>
          <w:lang w:val="en-US"/>
        </w:rPr>
        <w:t>Dialogflow</w:t>
      </w:r>
      <w:proofErr w:type="spellEnd"/>
      <w:r w:rsidRPr="00F167A6">
        <w:rPr>
          <w:lang w:val="en-US"/>
        </w:rPr>
        <w:t xml:space="preserve"> to build natural and rich conversational experiences.</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odgKWqpG","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0C578AA5" w14:textId="63B9A0B3" w:rsidR="000445F3" w:rsidRPr="00F167A6" w:rsidRDefault="000445F3" w:rsidP="00917F9A">
      <w:pPr>
        <w:pStyle w:val="Heading4"/>
        <w:numPr>
          <w:ilvl w:val="0"/>
          <w:numId w:val="0"/>
        </w:numPr>
        <w:ind w:left="864" w:hanging="864"/>
        <w:rPr>
          <w:lang w:val="en-US"/>
        </w:rPr>
      </w:pPr>
      <w:r w:rsidRPr="00F167A6">
        <w:rPr>
          <w:lang w:val="en-US"/>
        </w:rPr>
        <w:t>Integrations</w:t>
      </w:r>
    </w:p>
    <w:p w14:paraId="4B8F8B46" w14:textId="2B150C82" w:rsidR="00801A8C" w:rsidRPr="00F167A6" w:rsidRDefault="000445F3" w:rsidP="00917F9A">
      <w:pPr>
        <w:rPr>
          <w:lang w:val="en-US"/>
        </w:rPr>
      </w:pPr>
      <w:proofErr w:type="spellStart"/>
      <w:r w:rsidRPr="00F167A6">
        <w:rPr>
          <w:lang w:val="en-US"/>
        </w:rPr>
        <w:t>Dialogflow</w:t>
      </w:r>
      <w:proofErr w:type="spellEnd"/>
      <w:r w:rsidRPr="00F167A6">
        <w:rPr>
          <w:lang w:val="en-US"/>
        </w:rPr>
        <w:t xml:space="preserve"> provides integration with Google Assistant, websites, Slack, Facebook Messenger, Skype, Twitter, and many others.</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71Jxrej5","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6A02FB6E" w14:textId="2C8EEC46" w:rsidR="00801A8C" w:rsidRPr="00F167A6" w:rsidRDefault="00801A8C" w:rsidP="00917F9A">
      <w:pPr>
        <w:pStyle w:val="Heading4"/>
        <w:numPr>
          <w:ilvl w:val="0"/>
          <w:numId w:val="0"/>
        </w:numPr>
        <w:ind w:left="864" w:hanging="864"/>
        <w:rPr>
          <w:lang w:val="en-US"/>
        </w:rPr>
      </w:pPr>
      <w:r w:rsidRPr="00F167A6">
        <w:rPr>
          <w:lang w:val="en-US"/>
        </w:rPr>
        <w:t>Cost</w:t>
      </w:r>
    </w:p>
    <w:p w14:paraId="6A3EBF00" w14:textId="45D41D48" w:rsidR="000445F3" w:rsidRPr="00F167A6" w:rsidRDefault="00801A8C" w:rsidP="00917F9A">
      <w:pPr>
        <w:rPr>
          <w:lang w:val="en-US"/>
        </w:rPr>
      </w:pPr>
      <w:r w:rsidRPr="00F167A6">
        <w:rPr>
          <w:lang w:val="en-US"/>
        </w:rPr>
        <w:t>Standard edition which is ideal for small to medium businesses is Free. Enterprise plan starts with 0.002$ per request.</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i5VIOzPs","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193D5449" w14:textId="037B986A" w:rsidR="000445F3" w:rsidRPr="00F167A6" w:rsidRDefault="00801A8C" w:rsidP="00917F9A">
      <w:pPr>
        <w:pStyle w:val="Heading4"/>
        <w:numPr>
          <w:ilvl w:val="0"/>
          <w:numId w:val="0"/>
        </w:numPr>
        <w:ind w:left="864" w:hanging="864"/>
        <w:rPr>
          <w:lang w:val="en-US"/>
        </w:rPr>
      </w:pPr>
      <w:r w:rsidRPr="00F167A6">
        <w:rPr>
          <w:lang w:val="en-US"/>
        </w:rPr>
        <w:t>Supported languages</w:t>
      </w:r>
    </w:p>
    <w:p w14:paraId="75D8E414" w14:textId="2020B2D3" w:rsidR="00801A8C" w:rsidRPr="00F167A6" w:rsidRDefault="00801A8C" w:rsidP="00801A8C">
      <w:pPr>
        <w:rPr>
          <w:lang w:val="en-US"/>
        </w:rPr>
      </w:pPr>
      <w:r w:rsidRPr="00F167A6">
        <w:rPr>
          <w:lang w:val="en-US"/>
        </w:rPr>
        <w:t>At the moment it supports around 20 languages</w:t>
      </w:r>
      <w:r w:rsidR="00917F9A"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cJqP9Z9f","properties":{"formattedCitation":"[34]","plainCitation":"[34]","noteIndex":0},"citationItems":[{"id":82,"uris":["http://zotero.org/users/5742355/items/ZBYKK7PT"],"uri":["http://zotero.org/users/5742355/items/ZBYKK7PT"],"itemData":{"id":82,"type":"webpage","title":"Languages | Dialogflow Documentation","container-title":"Google Cloud","URL":"https://cloud.google.com/dialogflow/docs/reference/language","language":"en","accessed":{"date-parts":[["2019",7,11]]}}}],"schema":"https://github.com/citation-style-language/schema/raw/master/csl-citation.json"} </w:instrText>
      </w:r>
      <w:r w:rsidR="00917F9A" w:rsidRPr="00F167A6">
        <w:rPr>
          <w:lang w:val="en-US"/>
        </w:rPr>
        <w:fldChar w:fldCharType="separate"/>
      </w:r>
      <w:r w:rsidR="00917F9A" w:rsidRPr="00F167A6">
        <w:rPr>
          <w:noProof/>
          <w:lang w:val="en-US"/>
        </w:rPr>
        <w:t>[34]</w:t>
      </w:r>
      <w:r w:rsidR="00917F9A" w:rsidRPr="00F167A6">
        <w:rPr>
          <w:lang w:val="en-US"/>
        </w:rPr>
        <w:fldChar w:fldCharType="end"/>
      </w:r>
      <w:r w:rsidRPr="00F167A6">
        <w:rPr>
          <w:lang w:val="en-US"/>
        </w:rPr>
        <w:t xml:space="preserve">, </w:t>
      </w:r>
      <w:r w:rsidRPr="00C978BA">
        <w:rPr>
          <w:strike/>
          <w:lang w:val="en-US"/>
          <w:rPrChange w:id="136" w:author="Kalunder Madlaina" w:date="2019-07-26T11:16:00Z">
            <w:rPr>
              <w:lang w:val="en-US"/>
            </w:rPr>
          </w:rPrChange>
        </w:rPr>
        <w:t>some are :</w:t>
      </w:r>
    </w:p>
    <w:p w14:paraId="1B77F6AF" w14:textId="50F4CD07" w:rsidR="00801A8C" w:rsidRPr="00A374A0" w:rsidRDefault="00801A8C" w:rsidP="00FE5AFD">
      <w:pPr>
        <w:pStyle w:val="Footer"/>
        <w:numPr>
          <w:ilvl w:val="0"/>
          <w:numId w:val="19"/>
        </w:numPr>
        <w:spacing w:line="240" w:lineRule="auto"/>
        <w:rPr>
          <w:strike/>
          <w:lang w:val="en-US"/>
        </w:rPr>
      </w:pPr>
      <w:commentRangeStart w:id="137"/>
      <w:r w:rsidRPr="00A374A0">
        <w:rPr>
          <w:strike/>
          <w:lang w:val="en-US"/>
        </w:rPr>
        <w:t>English.</w:t>
      </w:r>
    </w:p>
    <w:p w14:paraId="5A6A5DBB" w14:textId="64503406" w:rsidR="00801A8C" w:rsidRPr="00A374A0" w:rsidRDefault="00801A8C" w:rsidP="00FE5AFD">
      <w:pPr>
        <w:pStyle w:val="Footer"/>
        <w:numPr>
          <w:ilvl w:val="0"/>
          <w:numId w:val="19"/>
        </w:numPr>
        <w:spacing w:line="240" w:lineRule="auto"/>
        <w:rPr>
          <w:strike/>
          <w:lang w:val="en-US"/>
        </w:rPr>
      </w:pPr>
      <w:r w:rsidRPr="00A374A0">
        <w:rPr>
          <w:strike/>
          <w:lang w:val="en-US"/>
        </w:rPr>
        <w:t>German.</w:t>
      </w:r>
    </w:p>
    <w:p w14:paraId="73E8AB49" w14:textId="2F79F544" w:rsidR="00801A8C" w:rsidRPr="00A374A0" w:rsidRDefault="00801A8C" w:rsidP="00FE5AFD">
      <w:pPr>
        <w:pStyle w:val="Footer"/>
        <w:numPr>
          <w:ilvl w:val="0"/>
          <w:numId w:val="19"/>
        </w:numPr>
        <w:spacing w:line="240" w:lineRule="auto"/>
        <w:rPr>
          <w:strike/>
          <w:lang w:val="en-US"/>
        </w:rPr>
      </w:pPr>
      <w:r w:rsidRPr="00A374A0">
        <w:rPr>
          <w:strike/>
          <w:lang w:val="en-US"/>
        </w:rPr>
        <w:t>Dutch.</w:t>
      </w:r>
    </w:p>
    <w:p w14:paraId="74C2F61C" w14:textId="5762D792" w:rsidR="00801A8C" w:rsidRPr="00A374A0" w:rsidRDefault="00801A8C" w:rsidP="00FE5AFD">
      <w:pPr>
        <w:pStyle w:val="Footer"/>
        <w:numPr>
          <w:ilvl w:val="0"/>
          <w:numId w:val="19"/>
        </w:numPr>
        <w:spacing w:line="240" w:lineRule="auto"/>
        <w:rPr>
          <w:strike/>
          <w:lang w:val="en-US"/>
        </w:rPr>
      </w:pPr>
      <w:r w:rsidRPr="00A374A0">
        <w:rPr>
          <w:strike/>
          <w:lang w:val="en-US"/>
        </w:rPr>
        <w:t>French.</w:t>
      </w:r>
    </w:p>
    <w:p w14:paraId="05F4CFBD" w14:textId="4B1B350C" w:rsidR="00801A8C" w:rsidRPr="00A374A0" w:rsidRDefault="00801A8C" w:rsidP="00FE5AFD">
      <w:pPr>
        <w:pStyle w:val="Footer"/>
        <w:numPr>
          <w:ilvl w:val="0"/>
          <w:numId w:val="19"/>
        </w:numPr>
        <w:spacing w:line="240" w:lineRule="auto"/>
        <w:rPr>
          <w:strike/>
          <w:lang w:val="en-US"/>
        </w:rPr>
      </w:pPr>
      <w:r w:rsidRPr="00A374A0">
        <w:rPr>
          <w:strike/>
          <w:lang w:val="en-US"/>
        </w:rPr>
        <w:t>Swedish.</w:t>
      </w:r>
    </w:p>
    <w:p w14:paraId="6DCEE207" w14:textId="648FD762" w:rsidR="00801A8C" w:rsidRPr="00C978BA" w:rsidRDefault="00801A8C" w:rsidP="00FE5AFD">
      <w:pPr>
        <w:pStyle w:val="Footer"/>
        <w:numPr>
          <w:ilvl w:val="0"/>
          <w:numId w:val="19"/>
        </w:numPr>
        <w:spacing w:line="240" w:lineRule="auto"/>
        <w:rPr>
          <w:strike/>
          <w:lang w:val="en-US"/>
          <w:rPrChange w:id="138" w:author="Kalunder Madlaina" w:date="2019-07-26T11:16:00Z">
            <w:rPr>
              <w:lang w:val="en-US"/>
            </w:rPr>
          </w:rPrChange>
        </w:rPr>
      </w:pPr>
      <w:r w:rsidRPr="00A374A0">
        <w:rPr>
          <w:strike/>
          <w:lang w:val="en-US"/>
        </w:rPr>
        <w:t>Spanish.</w:t>
      </w:r>
      <w:commentRangeEnd w:id="137"/>
      <w:r w:rsidR="00A374A0">
        <w:rPr>
          <w:rStyle w:val="CommentReference"/>
        </w:rPr>
        <w:commentReference w:id="137"/>
      </w:r>
    </w:p>
    <w:p w14:paraId="6BEE0744" w14:textId="17BF7F1C" w:rsidR="00801A8C" w:rsidRPr="00F167A6" w:rsidRDefault="00801A8C">
      <w:pPr>
        <w:spacing w:after="160" w:line="259" w:lineRule="auto"/>
        <w:rPr>
          <w:lang w:val="en-US"/>
        </w:rPr>
      </w:pPr>
      <w:r w:rsidRPr="00F167A6">
        <w:rPr>
          <w:lang w:val="en-US"/>
        </w:rPr>
        <w:br w:type="page"/>
      </w:r>
    </w:p>
    <w:p w14:paraId="287C1CF4" w14:textId="4DA322D8" w:rsidR="00801A8C" w:rsidRPr="00F167A6" w:rsidRDefault="00801A8C" w:rsidP="00FE5AFD">
      <w:pPr>
        <w:pStyle w:val="Heading4"/>
        <w:numPr>
          <w:ilvl w:val="0"/>
          <w:numId w:val="10"/>
        </w:numPr>
        <w:ind w:left="426"/>
        <w:rPr>
          <w:lang w:val="en-US"/>
        </w:rPr>
      </w:pPr>
      <w:r w:rsidRPr="00F167A6">
        <w:rPr>
          <w:lang w:val="en-US"/>
        </w:rPr>
        <w:lastRenderedPageBreak/>
        <w:t>Amazon Lex</w:t>
      </w:r>
    </w:p>
    <w:p w14:paraId="1050A6F7" w14:textId="268A5572" w:rsidR="000445F3" w:rsidRPr="00F167A6" w:rsidRDefault="00801A8C" w:rsidP="00917F9A">
      <w:pPr>
        <w:rPr>
          <w:lang w:val="en-US"/>
        </w:rPr>
      </w:pPr>
      <w:r w:rsidRPr="00F167A6">
        <w:rPr>
          <w:lang w:val="en-US"/>
        </w:rPr>
        <w:t>Amazon Lex service is used for building conversational interfaces in your application using voice and/or text. It is powered by the same deep learning technologies as Alexa.</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ujWfPyXC","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2CB88C69" w14:textId="77777777" w:rsidR="00801A8C" w:rsidRPr="00F167A6" w:rsidRDefault="00801A8C" w:rsidP="00917F9A">
      <w:pPr>
        <w:pStyle w:val="Heading4"/>
        <w:numPr>
          <w:ilvl w:val="0"/>
          <w:numId w:val="0"/>
        </w:numPr>
        <w:ind w:left="864" w:hanging="864"/>
        <w:rPr>
          <w:lang w:val="en-US"/>
        </w:rPr>
      </w:pPr>
      <w:r w:rsidRPr="00F167A6">
        <w:rPr>
          <w:lang w:val="en-US"/>
        </w:rPr>
        <w:t>Ease of use</w:t>
      </w:r>
    </w:p>
    <w:p w14:paraId="7F31AD8A" w14:textId="14370CD7" w:rsidR="00801A8C" w:rsidRPr="00F167A6" w:rsidRDefault="000859FC" w:rsidP="00917F9A">
      <w:pPr>
        <w:rPr>
          <w:lang w:val="en-US"/>
        </w:rPr>
      </w:pPr>
      <w:r w:rsidRPr="00F167A6">
        <w:rPr>
          <w:lang w:val="en-US"/>
        </w:rPr>
        <w:t>Lex provides a web interface to create and launch bots.</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ZbNTOSfV","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2FDB865D" w14:textId="77777777" w:rsidR="00801A8C" w:rsidRPr="00F167A6" w:rsidRDefault="00801A8C" w:rsidP="00917F9A">
      <w:pPr>
        <w:pStyle w:val="Heading4"/>
        <w:numPr>
          <w:ilvl w:val="0"/>
          <w:numId w:val="0"/>
        </w:numPr>
        <w:ind w:left="864" w:hanging="864"/>
        <w:rPr>
          <w:lang w:val="en-US"/>
        </w:rPr>
      </w:pPr>
      <w:r w:rsidRPr="00F167A6">
        <w:rPr>
          <w:lang w:val="en-US"/>
        </w:rPr>
        <w:t>Integrations</w:t>
      </w:r>
    </w:p>
    <w:p w14:paraId="09B8AC90" w14:textId="68647ABD" w:rsidR="00801A8C" w:rsidRPr="00F167A6" w:rsidRDefault="000859FC" w:rsidP="00917F9A">
      <w:pPr>
        <w:rPr>
          <w:lang w:val="en-US"/>
        </w:rPr>
      </w:pPr>
      <w:r w:rsidRPr="00F167A6">
        <w:rPr>
          <w:lang w:val="en-US"/>
        </w:rPr>
        <w:t>Currently, the integration support is limited to Facebook, Kik, Slack and Twilio SMS.</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PynX0iva","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0CC0D16E" w14:textId="77777777" w:rsidR="00801A8C" w:rsidRPr="00F167A6" w:rsidRDefault="00801A8C" w:rsidP="00917F9A">
      <w:pPr>
        <w:pStyle w:val="Heading4"/>
        <w:numPr>
          <w:ilvl w:val="0"/>
          <w:numId w:val="0"/>
        </w:numPr>
        <w:ind w:left="864" w:hanging="864"/>
        <w:rPr>
          <w:lang w:val="en-US"/>
        </w:rPr>
      </w:pPr>
      <w:r w:rsidRPr="00F167A6">
        <w:rPr>
          <w:lang w:val="en-US"/>
        </w:rPr>
        <w:t>Cost</w:t>
      </w:r>
    </w:p>
    <w:p w14:paraId="409FA449" w14:textId="77777777" w:rsidR="000859FC" w:rsidRPr="00F167A6" w:rsidRDefault="000859FC" w:rsidP="000859FC">
      <w:pPr>
        <w:rPr>
          <w:lang w:val="en-US"/>
        </w:rPr>
      </w:pPr>
      <w:r w:rsidRPr="00F167A6">
        <w:rPr>
          <w:lang w:val="en-US"/>
        </w:rPr>
        <w:t>You are charged based on the number of text or voice requests processed by your bot.</w:t>
      </w:r>
    </w:p>
    <w:p w14:paraId="476E5F42" w14:textId="77777777" w:rsidR="000859FC" w:rsidRPr="00F167A6" w:rsidRDefault="000859FC" w:rsidP="000859FC">
      <w:pPr>
        <w:rPr>
          <w:lang w:val="en-US"/>
        </w:rPr>
      </w:pPr>
      <w:r w:rsidRPr="00F167A6">
        <w:rPr>
          <w:lang w:val="en-US"/>
        </w:rPr>
        <w:t>Voice requests are charged at $0.004/request while text requests are priced at $0.00075/request.</w:t>
      </w:r>
    </w:p>
    <w:p w14:paraId="5EA5E373" w14:textId="3E5120FB" w:rsidR="00801A8C" w:rsidRPr="00F167A6" w:rsidRDefault="000859FC" w:rsidP="00917F9A">
      <w:pPr>
        <w:rPr>
          <w:lang w:val="en-US"/>
        </w:rPr>
      </w:pPr>
      <w:r w:rsidRPr="00F167A6">
        <w:rPr>
          <w:lang w:val="en-US"/>
        </w:rPr>
        <w:t>For the first year, 10,000 text requests and 5,000 speech requests per month are free.</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RIezza5d","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1D1389C6" w14:textId="3B417C63" w:rsidR="00801A8C" w:rsidRPr="00F167A6" w:rsidRDefault="000859FC" w:rsidP="00917F9A">
      <w:pPr>
        <w:pStyle w:val="Heading4"/>
        <w:numPr>
          <w:ilvl w:val="0"/>
          <w:numId w:val="0"/>
        </w:numPr>
        <w:ind w:left="864" w:hanging="864"/>
        <w:rPr>
          <w:lang w:val="en-US"/>
        </w:rPr>
      </w:pPr>
      <w:r w:rsidRPr="00F167A6">
        <w:rPr>
          <w:lang w:val="en-US"/>
        </w:rPr>
        <w:t xml:space="preserve">Supported </w:t>
      </w:r>
      <w:r w:rsidR="00801A8C" w:rsidRPr="00F167A6">
        <w:rPr>
          <w:lang w:val="en-US"/>
        </w:rPr>
        <w:t>languages</w:t>
      </w:r>
    </w:p>
    <w:p w14:paraId="4413F4BB" w14:textId="2EAE9499" w:rsidR="000859FC" w:rsidRPr="00F167A6" w:rsidRDefault="000859FC" w:rsidP="00917F9A">
      <w:pPr>
        <w:rPr>
          <w:rFonts w:cs="Arial"/>
          <w:color w:val="161616"/>
          <w:shd w:val="clear" w:color="auto" w:fill="FFFFFF"/>
          <w:lang w:val="en-US"/>
        </w:rPr>
      </w:pPr>
      <w:r w:rsidRPr="00F167A6">
        <w:rPr>
          <w:rFonts w:cs="Arial"/>
          <w:color w:val="161616"/>
          <w:shd w:val="clear" w:color="auto" w:fill="FFFFFF"/>
          <w:lang w:val="en-US"/>
        </w:rPr>
        <w:t>Currently, Lex supports only US English.</w:t>
      </w:r>
      <w:r w:rsidR="00000FE6" w:rsidRPr="00F167A6">
        <w:rPr>
          <w:rFonts w:cs="Arial"/>
          <w:color w:val="161616"/>
          <w:shd w:val="clear" w:color="auto" w:fill="FFFFFF"/>
          <w:lang w:val="en-US"/>
        </w:rPr>
        <w:fldChar w:fldCharType="begin"/>
      </w:r>
      <w:r w:rsidR="00000FE6" w:rsidRPr="00F167A6">
        <w:rPr>
          <w:rFonts w:cs="Arial"/>
          <w:color w:val="161616"/>
          <w:shd w:val="clear" w:color="auto" w:fill="FFFFFF"/>
          <w:lang w:val="en-US"/>
        </w:rPr>
        <w:instrText xml:space="preserve"> ADDIN ZOTERO_ITEM CSL_CITATION {"citationID":"j4gZmAqI","properties":{"formattedCitation":"[35]","plainCitation":"[35]","noteIndex":0},"citationItems":[{"id":131,"uris":["http://zotero.org/users/5742355/items/IK3EVWAA"],"uri":["http://zotero.org/users/5742355/items/IK3EVWAA"],"itemData":{"id":131,"type":"webpage","title":"Limits - Amazon Lex","URL":"https://docs.aws.amazon.com/lex/latest/dg/gl-limits.html","accessed":{"date-parts":[["2019",7,18]]}}}],"schema":"https://github.com/citation-style-language/schema/raw/master/csl-citation.json"} </w:instrText>
      </w:r>
      <w:r w:rsidR="00000FE6" w:rsidRPr="00F167A6">
        <w:rPr>
          <w:rFonts w:cs="Arial"/>
          <w:color w:val="161616"/>
          <w:shd w:val="clear" w:color="auto" w:fill="FFFFFF"/>
          <w:lang w:val="en-US"/>
        </w:rPr>
        <w:fldChar w:fldCharType="separate"/>
      </w:r>
      <w:r w:rsidR="00000FE6" w:rsidRPr="00F167A6">
        <w:rPr>
          <w:rFonts w:cs="Arial"/>
          <w:noProof/>
          <w:color w:val="161616"/>
          <w:shd w:val="clear" w:color="auto" w:fill="FFFFFF"/>
          <w:lang w:val="en-US"/>
        </w:rPr>
        <w:t>[35]</w:t>
      </w:r>
      <w:r w:rsidR="00000FE6" w:rsidRPr="00F167A6">
        <w:rPr>
          <w:rFonts w:cs="Arial"/>
          <w:color w:val="161616"/>
          <w:shd w:val="clear" w:color="auto" w:fill="FFFFFF"/>
          <w:lang w:val="en-US"/>
        </w:rPr>
        <w:fldChar w:fldCharType="end"/>
      </w:r>
    </w:p>
    <w:p w14:paraId="2BD3B51B" w14:textId="77777777" w:rsidR="00917F9A" w:rsidRPr="00F167A6" w:rsidRDefault="00917F9A" w:rsidP="00917F9A">
      <w:pPr>
        <w:rPr>
          <w:rFonts w:cs="Arial"/>
          <w:color w:val="161616"/>
          <w:shd w:val="clear" w:color="auto" w:fill="FFFFFF"/>
          <w:lang w:val="en-US"/>
        </w:rPr>
      </w:pPr>
    </w:p>
    <w:p w14:paraId="45C3AAE7" w14:textId="70966C50" w:rsidR="000859FC" w:rsidRPr="00F167A6" w:rsidRDefault="000859FC" w:rsidP="00917F9A">
      <w:pPr>
        <w:pStyle w:val="Heading4"/>
        <w:numPr>
          <w:ilvl w:val="0"/>
          <w:numId w:val="0"/>
        </w:numPr>
        <w:ind w:left="864" w:hanging="864"/>
        <w:rPr>
          <w:shd w:val="clear" w:color="auto" w:fill="FFFFFF"/>
          <w:lang w:val="en-US"/>
        </w:rPr>
      </w:pPr>
      <w:r w:rsidRPr="00F167A6">
        <w:rPr>
          <w:shd w:val="clear" w:color="auto" w:fill="FFFFFF"/>
          <w:lang w:val="en-US"/>
        </w:rPr>
        <w:t xml:space="preserve">IBM Watson </w:t>
      </w:r>
      <w:r w:rsidR="00EF07E1" w:rsidRPr="00F167A6">
        <w:rPr>
          <w:shd w:val="clear" w:color="auto" w:fill="FFFFFF"/>
          <w:lang w:val="en-US"/>
        </w:rPr>
        <w:t>Assistant</w:t>
      </w:r>
    </w:p>
    <w:p w14:paraId="6780B93E" w14:textId="03F163B3" w:rsidR="000859FC" w:rsidRPr="00F167A6" w:rsidRDefault="000859FC" w:rsidP="00917F9A">
      <w:pPr>
        <w:rPr>
          <w:lang w:val="en-US"/>
        </w:rPr>
      </w:pPr>
      <w:r w:rsidRPr="00F167A6">
        <w:rPr>
          <w:lang w:val="en-US"/>
        </w:rPr>
        <w:t>Watson Assistant is an offering for building conversational interfaces into any application, device or channel. Watson has support for searching for an answer from the knowledge base and also have the capability to hand over to a human.</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ye6jdI4W","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4EC145D7" w14:textId="77777777" w:rsidR="000859FC" w:rsidRPr="00F167A6" w:rsidRDefault="000859FC" w:rsidP="00917F9A">
      <w:pPr>
        <w:pStyle w:val="Heading4"/>
        <w:numPr>
          <w:ilvl w:val="0"/>
          <w:numId w:val="0"/>
        </w:numPr>
        <w:ind w:left="864" w:hanging="864"/>
        <w:rPr>
          <w:lang w:val="en-US"/>
        </w:rPr>
      </w:pPr>
      <w:r w:rsidRPr="00F167A6">
        <w:rPr>
          <w:lang w:val="en-US"/>
        </w:rPr>
        <w:t>Ease of use</w:t>
      </w:r>
    </w:p>
    <w:p w14:paraId="2B354628" w14:textId="32FA4311" w:rsidR="000859FC" w:rsidRPr="00F167A6" w:rsidRDefault="000859FC" w:rsidP="00917F9A">
      <w:pPr>
        <w:rPr>
          <w:lang w:val="en-US"/>
        </w:rPr>
      </w:pPr>
      <w:r w:rsidRPr="00F167A6">
        <w:rPr>
          <w:lang w:val="en-US"/>
        </w:rPr>
        <w:t>IBM Watson Assistant provides a good and easy to navigate user interface. Once you create an account, you will get video tutorials and ready to use samples to quickly get started. First, you need to create a Skill and then go to Assistant to integrate it with other channels.</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L8AKhara","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35D13357" w14:textId="77777777" w:rsidR="000859FC" w:rsidRPr="00F167A6" w:rsidRDefault="000859FC" w:rsidP="00917F9A">
      <w:pPr>
        <w:pStyle w:val="Heading4"/>
        <w:numPr>
          <w:ilvl w:val="0"/>
          <w:numId w:val="0"/>
        </w:numPr>
        <w:ind w:left="864" w:hanging="864"/>
        <w:rPr>
          <w:lang w:val="en-US"/>
        </w:rPr>
      </w:pPr>
      <w:r w:rsidRPr="00F167A6">
        <w:rPr>
          <w:lang w:val="en-US"/>
        </w:rPr>
        <w:t>Integrations</w:t>
      </w:r>
    </w:p>
    <w:p w14:paraId="14234EE3" w14:textId="63400DA2" w:rsidR="000859FC" w:rsidRPr="00F167A6" w:rsidRDefault="000859FC" w:rsidP="000859FC">
      <w:pPr>
        <w:rPr>
          <w:lang w:val="en-US"/>
        </w:rPr>
      </w:pPr>
      <w:r w:rsidRPr="00F167A6">
        <w:rPr>
          <w:lang w:val="en-US"/>
        </w:rPr>
        <w:t>You can connect Watson with Facebook Messenger, Slack, Voice Agent (Telephony), WordPress plug-in and also custom applications through APIs.</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YKkdkX2z","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7DDD3D2D" w14:textId="77777777" w:rsidR="000859FC" w:rsidRPr="00F167A6" w:rsidRDefault="000859FC" w:rsidP="000859FC">
      <w:pPr>
        <w:rPr>
          <w:lang w:val="en-US"/>
        </w:rPr>
      </w:pPr>
    </w:p>
    <w:p w14:paraId="10D33FF5" w14:textId="77777777" w:rsidR="000859FC" w:rsidRPr="00F167A6" w:rsidRDefault="000859FC" w:rsidP="00917F9A">
      <w:pPr>
        <w:pStyle w:val="Heading4"/>
        <w:numPr>
          <w:ilvl w:val="0"/>
          <w:numId w:val="0"/>
        </w:numPr>
        <w:ind w:left="864" w:hanging="864"/>
        <w:rPr>
          <w:lang w:val="en-US"/>
        </w:rPr>
      </w:pPr>
      <w:r w:rsidRPr="00F167A6">
        <w:rPr>
          <w:lang w:val="en-US"/>
        </w:rPr>
        <w:lastRenderedPageBreak/>
        <w:t>Cost</w:t>
      </w:r>
    </w:p>
    <w:p w14:paraId="45C4B1CE" w14:textId="3719B010" w:rsidR="000859FC" w:rsidRPr="00F167A6" w:rsidRDefault="000859FC" w:rsidP="00917F9A">
      <w:pPr>
        <w:rPr>
          <w:lang w:val="en-US"/>
        </w:rPr>
      </w:pPr>
      <w:r w:rsidRPr="00F167A6">
        <w:rPr>
          <w:lang w:val="en-US"/>
        </w:rPr>
        <w:t xml:space="preserve">There are multiple plans available starting from free plan for up to 10,000 messages per month. Paid plan starts with </w:t>
      </w:r>
      <w:r w:rsidR="00000FE6" w:rsidRPr="00F167A6">
        <w:rPr>
          <w:lang w:val="en-US"/>
        </w:rPr>
        <w:t>Standard</w:t>
      </w:r>
      <w:r w:rsidRPr="00F167A6">
        <w:rPr>
          <w:lang w:val="en-US"/>
        </w:rPr>
        <w:t xml:space="preserve"> at $0.0025/message.</w:t>
      </w:r>
      <w:r w:rsidR="004E4333" w:rsidRPr="00F167A6">
        <w:rPr>
          <w:lang w:val="en-US"/>
        </w:rPr>
        <w:t xml:space="preserve"> </w:t>
      </w:r>
      <w:r w:rsidR="00000FE6" w:rsidRPr="00F167A6">
        <w:rPr>
          <w:lang w:val="en-US"/>
        </w:rPr>
        <w:fldChar w:fldCharType="begin"/>
      </w:r>
      <w:r w:rsidR="00000FE6" w:rsidRPr="00F167A6">
        <w:rPr>
          <w:lang w:val="en-US"/>
        </w:rPr>
        <w:instrText xml:space="preserve"> ADDIN ZOTERO_ITEM CSL_CITATION {"citationID":"D3IZ3S9A","properties":{"formattedCitation":"[36]","plainCitation":"[36]","noteIndex":0},"citationItems":[{"id":84,"uris":["http://zotero.org/users/5742355/items/UPKCKJBC"],"uri":["http://zotero.org/users/5742355/items/UPKCKJBC"],"itemData":{"id":84,"type":"webpage","title":"Watson Assistant Pricing | IBM Cloud","URL":"https://www.ibm.com/cloud/watson-assistant/pricing/","accessed":{"date-parts":[["2019",7,11]]}}}],"schema":"https://github.com/citation-style-language/schema/raw/master/csl-citation.json"} </w:instrText>
      </w:r>
      <w:r w:rsidR="00000FE6" w:rsidRPr="00F167A6">
        <w:rPr>
          <w:lang w:val="en-US"/>
        </w:rPr>
        <w:fldChar w:fldCharType="separate"/>
      </w:r>
      <w:r w:rsidR="00000FE6" w:rsidRPr="00F167A6">
        <w:rPr>
          <w:noProof/>
          <w:lang w:val="en-US"/>
        </w:rPr>
        <w:t>[36]</w:t>
      </w:r>
      <w:r w:rsidR="00000FE6" w:rsidRPr="00F167A6">
        <w:rPr>
          <w:lang w:val="en-US"/>
        </w:rPr>
        <w:fldChar w:fldCharType="end"/>
      </w:r>
    </w:p>
    <w:p w14:paraId="25E60D65" w14:textId="77777777" w:rsidR="000859FC" w:rsidRPr="00F167A6" w:rsidRDefault="000859FC" w:rsidP="00917F9A">
      <w:pPr>
        <w:pStyle w:val="Heading4"/>
        <w:numPr>
          <w:ilvl w:val="0"/>
          <w:numId w:val="0"/>
        </w:numPr>
        <w:ind w:left="864" w:hanging="864"/>
        <w:rPr>
          <w:lang w:val="en-US"/>
        </w:rPr>
      </w:pPr>
      <w:r w:rsidRPr="00F167A6">
        <w:rPr>
          <w:lang w:val="en-US"/>
        </w:rPr>
        <w:t>Supported languages</w:t>
      </w:r>
    </w:p>
    <w:p w14:paraId="1E9CBE79" w14:textId="238F9C43" w:rsidR="00831ACB" w:rsidRPr="00F167A6" w:rsidRDefault="000859FC" w:rsidP="00917F9A">
      <w:pPr>
        <w:rPr>
          <w:shd w:val="clear" w:color="auto" w:fill="FFFFFF"/>
          <w:lang w:val="en-US"/>
        </w:rPr>
      </w:pPr>
      <w:r w:rsidRPr="00F167A6">
        <w:rPr>
          <w:shd w:val="clear" w:color="auto" w:fill="FFFFFF"/>
          <w:lang w:val="en-US"/>
        </w:rPr>
        <w:t>Most of the language Watson supports are in beta. Supports 10+ languages (in BETA) including English, Spanish, Japanese, Italian, Chinese etc.</w:t>
      </w:r>
      <w:r w:rsidR="004E4333" w:rsidRPr="00F167A6">
        <w:rPr>
          <w:shd w:val="clear" w:color="auto" w:fill="FFFFFF"/>
          <w:lang w:val="en-US"/>
        </w:rPr>
        <w:t xml:space="preserve"> </w:t>
      </w:r>
      <w:r w:rsidR="00B55B82" w:rsidRPr="00F167A6">
        <w:rPr>
          <w:shd w:val="clear" w:color="auto" w:fill="FFFFFF"/>
          <w:lang w:val="en-US"/>
        </w:rPr>
        <w:fldChar w:fldCharType="begin"/>
      </w:r>
      <w:r w:rsidR="00B55B82" w:rsidRPr="00F167A6">
        <w:rPr>
          <w:shd w:val="clear" w:color="auto" w:fill="FFFFFF"/>
          <w:lang w:val="en-US"/>
        </w:rPr>
        <w:instrText xml:space="preserve"> ADDIN ZOTERO_ITEM CSL_CITATION {"citationID":"dPHrm6ln","properties":{"formattedCitation":"[37]","plainCitation":"[37]","noteIndex":0},"citationItems":[{"id":86,"uris":["http://zotero.org/users/5742355/items/9YBZWWJ4"],"uri":["http://zotero.org/users/5742355/items/9YBZWWJ4"],"itemData":{"id":86,"type":"webpage","title":"Supported languages","URL":"https://cloud.ibm.com/docs/services/assistant?topic=assistant-language-support#language-support","accessed":{"date-parts":[["2019",7,11]]}}}],"schema":"https://github.com/citation-style-language/schema/raw/master/csl-citation.json"} </w:instrText>
      </w:r>
      <w:r w:rsidR="00B55B82" w:rsidRPr="00F167A6">
        <w:rPr>
          <w:shd w:val="clear" w:color="auto" w:fill="FFFFFF"/>
          <w:lang w:val="en-US"/>
        </w:rPr>
        <w:fldChar w:fldCharType="separate"/>
      </w:r>
      <w:r w:rsidR="00B55B82" w:rsidRPr="00F167A6">
        <w:rPr>
          <w:noProof/>
          <w:shd w:val="clear" w:color="auto" w:fill="FFFFFF"/>
          <w:lang w:val="en-US"/>
        </w:rPr>
        <w:t>[37]</w:t>
      </w:r>
      <w:r w:rsidR="00B55B82" w:rsidRPr="00F167A6">
        <w:rPr>
          <w:shd w:val="clear" w:color="auto" w:fill="FFFFFF"/>
          <w:lang w:val="en-US"/>
        </w:rPr>
        <w:fldChar w:fldCharType="end"/>
      </w:r>
    </w:p>
    <w:p w14:paraId="579A5AC6" w14:textId="77777777" w:rsidR="00917F9A" w:rsidRPr="00F167A6" w:rsidRDefault="00917F9A" w:rsidP="00917F9A">
      <w:pPr>
        <w:rPr>
          <w:shd w:val="clear" w:color="auto" w:fill="FFFFFF"/>
          <w:lang w:val="en-US"/>
        </w:rPr>
      </w:pPr>
    </w:p>
    <w:p w14:paraId="0E540B55" w14:textId="7F7DB624" w:rsidR="00831ACB" w:rsidRPr="00F167A6" w:rsidRDefault="00831ACB" w:rsidP="00FE5AFD">
      <w:pPr>
        <w:pStyle w:val="Heading4"/>
        <w:numPr>
          <w:ilvl w:val="0"/>
          <w:numId w:val="10"/>
        </w:numPr>
        <w:ind w:left="426"/>
        <w:rPr>
          <w:lang w:val="en-US"/>
        </w:rPr>
      </w:pPr>
      <w:r w:rsidRPr="00F167A6">
        <w:rPr>
          <w:lang w:val="en-US"/>
        </w:rPr>
        <w:t>Wit.ai</w:t>
      </w:r>
    </w:p>
    <w:p w14:paraId="11AFEE1C" w14:textId="6830AD20" w:rsidR="000445F3" w:rsidRPr="00F167A6" w:rsidRDefault="00831ACB" w:rsidP="00917F9A">
      <w:pPr>
        <w:rPr>
          <w:lang w:val="en-US"/>
        </w:rPr>
      </w:pPr>
      <w:r w:rsidRPr="00F167A6">
        <w:rPr>
          <w:lang w:val="en-US"/>
        </w:rPr>
        <w:t>With wit.ai, you can easily create text and voice-based bots and connect them to their preferred messaging platform.</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CL099ibt","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1EA2FA7A" w14:textId="77777777" w:rsidR="00831ACB" w:rsidRPr="00F167A6" w:rsidRDefault="00831ACB" w:rsidP="00917F9A">
      <w:pPr>
        <w:pStyle w:val="Heading4"/>
        <w:numPr>
          <w:ilvl w:val="0"/>
          <w:numId w:val="0"/>
        </w:numPr>
        <w:ind w:left="864" w:hanging="864"/>
        <w:rPr>
          <w:lang w:val="en-US"/>
        </w:rPr>
      </w:pPr>
      <w:r w:rsidRPr="00F167A6">
        <w:rPr>
          <w:lang w:val="en-US"/>
        </w:rPr>
        <w:t>Ease of use</w:t>
      </w:r>
    </w:p>
    <w:p w14:paraId="79B4A90C" w14:textId="19FCD9C7" w:rsidR="00831ACB" w:rsidRPr="00F167A6" w:rsidRDefault="00831ACB" w:rsidP="00917F9A">
      <w:pPr>
        <w:rPr>
          <w:lang w:val="en-US"/>
        </w:rPr>
      </w:pPr>
      <w:r w:rsidRPr="00F167A6">
        <w:rPr>
          <w:lang w:val="en-US"/>
        </w:rPr>
        <w:t>Wit.ai provides UI to setup intents and test it out. Wit.ai is very developer centric and non-techies will have a hard time understanding it.</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UzdcFZiL","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22C63277" w14:textId="77777777" w:rsidR="00831ACB" w:rsidRPr="00F167A6" w:rsidRDefault="00831ACB" w:rsidP="00917F9A">
      <w:pPr>
        <w:pStyle w:val="Heading4"/>
        <w:numPr>
          <w:ilvl w:val="0"/>
          <w:numId w:val="0"/>
        </w:numPr>
        <w:ind w:left="864" w:hanging="864"/>
        <w:rPr>
          <w:lang w:val="en-US"/>
        </w:rPr>
      </w:pPr>
      <w:r w:rsidRPr="00F167A6">
        <w:rPr>
          <w:lang w:val="en-US"/>
        </w:rPr>
        <w:t>Integrations</w:t>
      </w:r>
    </w:p>
    <w:p w14:paraId="39DE13C2" w14:textId="4290534A" w:rsidR="00831ACB" w:rsidRPr="00F167A6" w:rsidRDefault="00831ACB" w:rsidP="00917F9A">
      <w:pPr>
        <w:rPr>
          <w:lang w:val="en-US"/>
        </w:rPr>
      </w:pPr>
      <w:r w:rsidRPr="00F167A6">
        <w:rPr>
          <w:lang w:val="en-US"/>
        </w:rPr>
        <w:t xml:space="preserve">Direct integrations through the web interface are not present, all integrations are through HTTP APIs, and libraries available in Node </w:t>
      </w:r>
      <w:proofErr w:type="spellStart"/>
      <w:r w:rsidRPr="00F167A6">
        <w:rPr>
          <w:lang w:val="en-US"/>
        </w:rPr>
        <w:t>js</w:t>
      </w:r>
      <w:proofErr w:type="spellEnd"/>
      <w:r w:rsidRPr="00F167A6">
        <w:rPr>
          <w:lang w:val="en-US"/>
        </w:rPr>
        <w:t>, Python, Ruby and Go.</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sgXm8YXS","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0A4EDFBD" w14:textId="77777777" w:rsidR="00831ACB" w:rsidRPr="00F167A6" w:rsidRDefault="00831ACB" w:rsidP="00917F9A">
      <w:pPr>
        <w:pStyle w:val="Heading4"/>
        <w:numPr>
          <w:ilvl w:val="0"/>
          <w:numId w:val="0"/>
        </w:numPr>
        <w:ind w:left="864" w:hanging="864"/>
        <w:rPr>
          <w:lang w:val="en-US"/>
        </w:rPr>
      </w:pPr>
      <w:r w:rsidRPr="00F167A6">
        <w:rPr>
          <w:lang w:val="en-US"/>
        </w:rPr>
        <w:t>Cost</w:t>
      </w:r>
    </w:p>
    <w:p w14:paraId="468C716F" w14:textId="35489053" w:rsidR="00831ACB" w:rsidRPr="00F167A6" w:rsidRDefault="00831ACB" w:rsidP="00917F9A">
      <w:pPr>
        <w:rPr>
          <w:lang w:val="en-US"/>
        </w:rPr>
      </w:pPr>
      <w:r w:rsidRPr="00F167A6">
        <w:rPr>
          <w:lang w:val="en-US"/>
        </w:rPr>
        <w:t>Wit is free, both for personal and commercial use.</w:t>
      </w:r>
      <w:r w:rsidR="004E4333" w:rsidRPr="00F167A6">
        <w:rPr>
          <w:lang w:val="en-US"/>
        </w:rPr>
        <w:t xml:space="preserve"> </w:t>
      </w:r>
      <w:r w:rsidR="00B55B82" w:rsidRPr="00F167A6">
        <w:rPr>
          <w:lang w:val="en-US"/>
        </w:rPr>
        <w:fldChar w:fldCharType="begin"/>
      </w:r>
      <w:r w:rsidR="00B55B82" w:rsidRPr="00F167A6">
        <w:rPr>
          <w:lang w:val="en-US"/>
        </w:rPr>
        <w:instrText xml:space="preserve"> ADDIN ZOTERO_ITEM CSL_CITATION {"citationID":"DMaqxNhi","properties":{"formattedCitation":"[38]","plainCitation":"[38]","noteIndex":0},"citationItems":[{"id":135,"uris":["http://zotero.org/users/5742355/items/3QQMJY4N"],"uri":["http://zotero.org/users/5742355/items/3QQMJY4N"],"itemData":{"id":135,"type":"webpage","title":"Wit.ai","URL":"https://wit.ai/faq","accessed":{"date-parts":[["2019",7,18]]}}}],"schema":"https://github.com/citation-style-language/schema/raw/master/csl-citation.json"} </w:instrText>
      </w:r>
      <w:r w:rsidR="00B55B82" w:rsidRPr="00F167A6">
        <w:rPr>
          <w:lang w:val="en-US"/>
        </w:rPr>
        <w:fldChar w:fldCharType="separate"/>
      </w:r>
      <w:r w:rsidR="00B55B82" w:rsidRPr="00F167A6">
        <w:rPr>
          <w:noProof/>
          <w:lang w:val="en-US"/>
        </w:rPr>
        <w:t>[38]</w:t>
      </w:r>
      <w:r w:rsidR="00B55B82" w:rsidRPr="00F167A6">
        <w:rPr>
          <w:lang w:val="en-US"/>
        </w:rPr>
        <w:fldChar w:fldCharType="end"/>
      </w:r>
    </w:p>
    <w:p w14:paraId="14E88DF6" w14:textId="77777777" w:rsidR="00831ACB" w:rsidRPr="00F167A6" w:rsidRDefault="00831ACB" w:rsidP="00917F9A">
      <w:pPr>
        <w:pStyle w:val="Heading4"/>
        <w:numPr>
          <w:ilvl w:val="0"/>
          <w:numId w:val="0"/>
        </w:numPr>
        <w:ind w:left="864" w:hanging="864"/>
        <w:rPr>
          <w:lang w:val="en-US"/>
        </w:rPr>
      </w:pPr>
      <w:r w:rsidRPr="00F167A6">
        <w:rPr>
          <w:lang w:val="en-US"/>
        </w:rPr>
        <w:t>Supported languages</w:t>
      </w:r>
    </w:p>
    <w:p w14:paraId="5FE394DA" w14:textId="3E8D91F5" w:rsidR="00831ACB" w:rsidRPr="00F167A6" w:rsidRDefault="00831ACB" w:rsidP="00917F9A">
      <w:pPr>
        <w:rPr>
          <w:shd w:val="clear" w:color="auto" w:fill="FFFFFF"/>
          <w:lang w:val="en-US"/>
        </w:rPr>
      </w:pPr>
      <w:r w:rsidRPr="00F167A6">
        <w:rPr>
          <w:shd w:val="clear" w:color="auto" w:fill="FFFFFF"/>
          <w:lang w:val="en-US"/>
        </w:rPr>
        <w:t>Supports 50+ national and regional languages including English, Spanish, Afrikaans, etc.</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vgv7aeqg","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779D70FF" w14:textId="6E04DB4C" w:rsidR="00917F9A" w:rsidRPr="00F167A6" w:rsidRDefault="00917F9A" w:rsidP="00917F9A">
      <w:pPr>
        <w:rPr>
          <w:rFonts w:asciiTheme="majorBidi" w:hAnsiTheme="majorBidi" w:cstheme="majorBidi"/>
          <w:color w:val="161616"/>
          <w:shd w:val="clear" w:color="auto" w:fill="FFFFFF"/>
          <w:lang w:val="en-US"/>
        </w:rPr>
      </w:pPr>
    </w:p>
    <w:p w14:paraId="4B5DEBC5" w14:textId="6D2AB377" w:rsidR="00917F9A" w:rsidRPr="00F167A6" w:rsidRDefault="00917F9A" w:rsidP="00917F9A">
      <w:pPr>
        <w:rPr>
          <w:rFonts w:asciiTheme="majorBidi" w:hAnsiTheme="majorBidi" w:cstheme="majorBidi"/>
          <w:color w:val="161616"/>
          <w:shd w:val="clear" w:color="auto" w:fill="FFFFFF"/>
          <w:lang w:val="en-US"/>
        </w:rPr>
      </w:pPr>
    </w:p>
    <w:p w14:paraId="1A33C056" w14:textId="4E66707E" w:rsidR="00917F9A" w:rsidRPr="00F167A6" w:rsidRDefault="00917F9A" w:rsidP="00917F9A">
      <w:pPr>
        <w:rPr>
          <w:rFonts w:asciiTheme="majorBidi" w:hAnsiTheme="majorBidi" w:cstheme="majorBidi"/>
          <w:color w:val="161616"/>
          <w:shd w:val="clear" w:color="auto" w:fill="FFFFFF"/>
          <w:lang w:val="en-US"/>
        </w:rPr>
      </w:pPr>
    </w:p>
    <w:p w14:paraId="4AF67607" w14:textId="6C1AC5BA" w:rsidR="00917F9A" w:rsidRPr="00F167A6" w:rsidRDefault="00917F9A" w:rsidP="00917F9A">
      <w:pPr>
        <w:rPr>
          <w:rFonts w:asciiTheme="majorBidi" w:hAnsiTheme="majorBidi" w:cstheme="majorBidi"/>
          <w:color w:val="161616"/>
          <w:shd w:val="clear" w:color="auto" w:fill="FFFFFF"/>
          <w:lang w:val="en-US"/>
        </w:rPr>
      </w:pPr>
    </w:p>
    <w:p w14:paraId="5A2072F2" w14:textId="77777777" w:rsidR="00917F9A" w:rsidRPr="00F167A6" w:rsidRDefault="00917F9A" w:rsidP="00917F9A">
      <w:pPr>
        <w:rPr>
          <w:rFonts w:asciiTheme="majorBidi" w:hAnsiTheme="majorBidi" w:cstheme="majorBidi"/>
          <w:color w:val="161616"/>
          <w:shd w:val="clear" w:color="auto" w:fill="FFFFFF"/>
          <w:lang w:val="en-US"/>
        </w:rPr>
      </w:pPr>
    </w:p>
    <w:p w14:paraId="06804845" w14:textId="14C1769F" w:rsidR="00831ACB" w:rsidRPr="00F167A6" w:rsidRDefault="00831ACB" w:rsidP="00FE5AFD">
      <w:pPr>
        <w:pStyle w:val="Heading4"/>
        <w:numPr>
          <w:ilvl w:val="0"/>
          <w:numId w:val="10"/>
        </w:numPr>
        <w:ind w:left="426"/>
        <w:rPr>
          <w:lang w:val="en-US"/>
        </w:rPr>
      </w:pPr>
      <w:r w:rsidRPr="00F167A6">
        <w:rPr>
          <w:lang w:val="en-US"/>
        </w:rPr>
        <w:lastRenderedPageBreak/>
        <w:t>Azure Bot Service</w:t>
      </w:r>
    </w:p>
    <w:p w14:paraId="682FD565" w14:textId="2745F5D8" w:rsidR="00831ACB" w:rsidRPr="00F167A6" w:rsidRDefault="00831ACB" w:rsidP="00917F9A">
      <w:pPr>
        <w:rPr>
          <w:lang w:val="en-US"/>
        </w:rPr>
      </w:pPr>
      <w:r w:rsidRPr="00F167A6">
        <w:rPr>
          <w:lang w:val="en-US"/>
        </w:rPr>
        <w:t>Microsoft’s Azure Bot Service is used for creating intelligent bots. </w:t>
      </w:r>
      <w:r w:rsidR="00917F9A" w:rsidRPr="00F167A6">
        <w:rPr>
          <w:lang w:val="en-US"/>
        </w:rPr>
        <w:fldChar w:fldCharType="begin"/>
      </w:r>
      <w:r w:rsidR="00917F9A" w:rsidRPr="00F167A6">
        <w:rPr>
          <w:lang w:val="en-US"/>
        </w:rPr>
        <w:instrText xml:space="preserve"> ADDIN ZOTERO_ITEM CSL_CITATION {"citationID":"tDbuHXTj","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0E1A7A62" w14:textId="77777777" w:rsidR="00831ACB" w:rsidRPr="00F167A6" w:rsidRDefault="00831ACB" w:rsidP="00917F9A">
      <w:pPr>
        <w:pStyle w:val="Heading4"/>
        <w:numPr>
          <w:ilvl w:val="0"/>
          <w:numId w:val="0"/>
        </w:numPr>
        <w:ind w:left="864" w:hanging="864"/>
        <w:rPr>
          <w:lang w:val="en-US"/>
        </w:rPr>
      </w:pPr>
      <w:r w:rsidRPr="00F167A6">
        <w:rPr>
          <w:lang w:val="en-US"/>
        </w:rPr>
        <w:t>Ease of use</w:t>
      </w:r>
    </w:p>
    <w:p w14:paraId="5C0F3F6F" w14:textId="7B058639" w:rsidR="00831ACB" w:rsidRPr="00F167A6" w:rsidRDefault="00831ACB" w:rsidP="00917F9A">
      <w:pPr>
        <w:rPr>
          <w:lang w:val="en-US"/>
        </w:rPr>
      </w:pPr>
      <w:r w:rsidRPr="00F167A6">
        <w:rPr>
          <w:lang w:val="en-US"/>
        </w:rPr>
        <w:t>The web interface is available to create and publish bots which is fairly easy to understand.</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ckuVQHrF","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6110E9C1" w14:textId="77777777" w:rsidR="00831ACB" w:rsidRPr="00F167A6" w:rsidRDefault="00831ACB" w:rsidP="00917F9A">
      <w:pPr>
        <w:pStyle w:val="Heading4"/>
        <w:numPr>
          <w:ilvl w:val="0"/>
          <w:numId w:val="0"/>
        </w:numPr>
        <w:ind w:left="864" w:hanging="864"/>
        <w:rPr>
          <w:lang w:val="en-US"/>
        </w:rPr>
      </w:pPr>
      <w:r w:rsidRPr="00F167A6">
        <w:rPr>
          <w:lang w:val="en-US"/>
        </w:rPr>
        <w:t>Integrations</w:t>
      </w:r>
    </w:p>
    <w:p w14:paraId="40B81431" w14:textId="6AC9EC8D" w:rsidR="00831ACB" w:rsidRPr="00F167A6" w:rsidRDefault="00831ACB" w:rsidP="00917F9A">
      <w:pPr>
        <w:rPr>
          <w:lang w:val="en-US"/>
        </w:rPr>
      </w:pPr>
      <w:r w:rsidRPr="00F167A6">
        <w:rPr>
          <w:lang w:val="en-US"/>
        </w:rPr>
        <w:t>The chatbot created through Azure Bot Service can be published to different channels such as Web, Facebook Messenger, Skype and Skype for Business, Microsoft Teams, Slack, etc.</w:t>
      </w:r>
      <w:r w:rsidR="004E4333"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qIJHzSYH","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5CE3E245" w14:textId="77777777" w:rsidR="00831ACB" w:rsidRPr="00F167A6" w:rsidRDefault="00831ACB" w:rsidP="00917F9A">
      <w:pPr>
        <w:pStyle w:val="Heading4"/>
        <w:numPr>
          <w:ilvl w:val="0"/>
          <w:numId w:val="0"/>
        </w:numPr>
        <w:ind w:left="864" w:hanging="864"/>
        <w:rPr>
          <w:lang w:val="en-US"/>
        </w:rPr>
      </w:pPr>
      <w:r w:rsidRPr="00F167A6">
        <w:rPr>
          <w:lang w:val="en-US"/>
        </w:rPr>
        <w:t>Cost</w:t>
      </w:r>
    </w:p>
    <w:p w14:paraId="2F544E83" w14:textId="474D5927" w:rsidR="00831ACB" w:rsidRPr="00F167A6" w:rsidRDefault="00E94CF0" w:rsidP="00917F9A">
      <w:pPr>
        <w:rPr>
          <w:lang w:val="en-US"/>
        </w:rPr>
      </w:pPr>
      <w:r w:rsidRPr="00F167A6">
        <w:rPr>
          <w:lang w:val="en-US"/>
        </w:rPr>
        <w:t>Azure bot service comes with a free plan of 10,000 messages/month. Post that, pricing is $0.50 per 1,000 messages. Apart from this, they also charge you for resources consumed on Azure functions and Azure web app.</w:t>
      </w:r>
      <w:r w:rsidR="00647857" w:rsidRPr="00F167A6">
        <w:rPr>
          <w:lang w:val="en-US"/>
        </w:rPr>
        <w:t xml:space="preserve"> </w:t>
      </w:r>
      <w:r w:rsidR="00917F9A" w:rsidRPr="00F167A6">
        <w:rPr>
          <w:lang w:val="en-US"/>
        </w:rPr>
        <w:fldChar w:fldCharType="begin"/>
      </w:r>
      <w:r w:rsidR="00917F9A" w:rsidRPr="00F167A6">
        <w:rPr>
          <w:lang w:val="en-US"/>
        </w:rPr>
        <w:instrText xml:space="preserve"> ADDIN ZOTERO_ITEM CSL_CITATION {"citationID":"OzCNYWRR","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5054D70C" w14:textId="77777777" w:rsidR="00831ACB" w:rsidRPr="00F167A6" w:rsidRDefault="00831ACB" w:rsidP="00917F9A">
      <w:pPr>
        <w:pStyle w:val="Heading4"/>
        <w:numPr>
          <w:ilvl w:val="0"/>
          <w:numId w:val="0"/>
        </w:numPr>
        <w:ind w:left="864" w:hanging="864"/>
        <w:rPr>
          <w:lang w:val="en-US"/>
        </w:rPr>
      </w:pPr>
      <w:r w:rsidRPr="00F167A6">
        <w:rPr>
          <w:lang w:val="en-US"/>
        </w:rPr>
        <w:t>Supported languages</w:t>
      </w:r>
    </w:p>
    <w:p w14:paraId="30E14170" w14:textId="7A384C2C" w:rsidR="00E94CF0" w:rsidRPr="00F167A6" w:rsidRDefault="00E94CF0" w:rsidP="00917F9A">
      <w:pPr>
        <w:rPr>
          <w:shd w:val="clear" w:color="auto" w:fill="FFFFFF"/>
          <w:lang w:val="en-US"/>
        </w:rPr>
      </w:pPr>
      <w:r w:rsidRPr="00F167A6">
        <w:rPr>
          <w:shd w:val="clear" w:color="auto" w:fill="FFFFFF"/>
          <w:lang w:val="en-US"/>
        </w:rPr>
        <w:t>Supports multiple languages such as English, French, German, Spanish, etc</w:t>
      </w:r>
      <w:r w:rsidR="00647857" w:rsidRPr="00F167A6">
        <w:rPr>
          <w:shd w:val="clear" w:color="auto" w:fill="FFFFFF"/>
          <w:lang w:val="en-US"/>
        </w:rPr>
        <w:t xml:space="preserve">. </w:t>
      </w:r>
      <w:r w:rsidR="00917F9A" w:rsidRPr="00F167A6">
        <w:rPr>
          <w:lang w:val="en-US"/>
        </w:rPr>
        <w:fldChar w:fldCharType="begin"/>
      </w:r>
      <w:r w:rsidR="00917F9A" w:rsidRPr="00F167A6">
        <w:rPr>
          <w:lang w:val="en-US"/>
        </w:rPr>
        <w:instrText xml:space="preserve"> ADDIN ZOTERO_ITEM CSL_CITATION {"citationID":"MZHwTQ3E","properties":{"formattedCitation":"[33]","plainCitation":"[33]","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00917F9A" w:rsidRPr="00F167A6">
        <w:rPr>
          <w:lang w:val="en-US"/>
        </w:rPr>
        <w:fldChar w:fldCharType="separate"/>
      </w:r>
      <w:r w:rsidR="00917F9A" w:rsidRPr="00F167A6">
        <w:rPr>
          <w:noProof/>
          <w:lang w:val="en-US"/>
        </w:rPr>
        <w:t>[33]</w:t>
      </w:r>
      <w:r w:rsidR="00917F9A" w:rsidRPr="00F167A6">
        <w:rPr>
          <w:lang w:val="en-US"/>
        </w:rPr>
        <w:fldChar w:fldCharType="end"/>
      </w:r>
    </w:p>
    <w:p w14:paraId="39A24D6B" w14:textId="77777777" w:rsidR="00831ACB" w:rsidRPr="00F167A6" w:rsidRDefault="00831ACB" w:rsidP="00831ACB">
      <w:pPr>
        <w:rPr>
          <w:rFonts w:asciiTheme="majorBidi" w:hAnsiTheme="majorBidi" w:cstheme="majorBidi"/>
          <w:color w:val="161616"/>
          <w:shd w:val="clear" w:color="auto" w:fill="FFFFFF"/>
          <w:lang w:val="en-US"/>
        </w:rPr>
      </w:pPr>
    </w:p>
    <w:p w14:paraId="68ABFB86" w14:textId="77777777" w:rsidR="000445F3" w:rsidRPr="00F167A6" w:rsidRDefault="000445F3" w:rsidP="000445F3">
      <w:pPr>
        <w:rPr>
          <w:lang w:val="en-US"/>
        </w:rPr>
      </w:pPr>
    </w:p>
    <w:p w14:paraId="1CDD6844" w14:textId="6DC6475E" w:rsidR="007247E1" w:rsidRPr="00F167A6" w:rsidRDefault="007247E1" w:rsidP="007247E1">
      <w:pPr>
        <w:rPr>
          <w:rFonts w:eastAsiaTheme="majorEastAsia"/>
          <w:color w:val="1F3763" w:themeColor="accent1" w:themeShade="7F"/>
          <w:lang w:val="en-US"/>
        </w:rPr>
      </w:pPr>
      <w:r w:rsidRPr="00F167A6">
        <w:rPr>
          <w:lang w:val="en-US"/>
        </w:rPr>
        <w:br w:type="page"/>
      </w:r>
    </w:p>
    <w:p w14:paraId="3F855E4F" w14:textId="76BBD266" w:rsidR="000D68E5" w:rsidRPr="00F167A6" w:rsidRDefault="00F54A99" w:rsidP="001114B8">
      <w:pPr>
        <w:pStyle w:val="Heading1"/>
        <w:numPr>
          <w:ilvl w:val="0"/>
          <w:numId w:val="7"/>
        </w:numPr>
        <w:ind w:left="426"/>
        <w:rPr>
          <w:lang w:val="en-US"/>
        </w:rPr>
      </w:pPr>
      <w:bookmarkStart w:id="139" w:name="_Toc14977798"/>
      <w:r w:rsidRPr="00F167A6">
        <w:rPr>
          <w:lang w:val="en-US"/>
        </w:rPr>
        <w:lastRenderedPageBreak/>
        <w:t>C</w:t>
      </w:r>
      <w:r w:rsidR="00EC075F" w:rsidRPr="00F167A6">
        <w:rPr>
          <w:lang w:val="en-US"/>
        </w:rPr>
        <w:t>oncept</w:t>
      </w:r>
      <w:bookmarkEnd w:id="139"/>
    </w:p>
    <w:p w14:paraId="6C737963" w14:textId="6EB81C67" w:rsidR="001709E2" w:rsidRPr="00F167A6" w:rsidRDefault="00163BBD" w:rsidP="00B55B82">
      <w:pPr>
        <w:rPr>
          <w:lang w:val="en-US"/>
        </w:rPr>
      </w:pPr>
      <w:r w:rsidRPr="00F167A6">
        <w:rPr>
          <w:lang w:val="en-US"/>
        </w:rPr>
        <w:t>Th</w:t>
      </w:r>
      <w:r w:rsidR="00A93196" w:rsidRPr="00F167A6">
        <w:rPr>
          <w:lang w:val="en-US"/>
        </w:rPr>
        <w:t>is chapter will discuss the approach perused while designing the app and important features introduced in the solution.</w:t>
      </w:r>
    </w:p>
    <w:p w14:paraId="408C097B" w14:textId="41C1C5CF" w:rsidR="001709E2" w:rsidRPr="00F167A6" w:rsidRDefault="001709E2" w:rsidP="001114B8">
      <w:pPr>
        <w:pStyle w:val="Heading2"/>
        <w:numPr>
          <w:ilvl w:val="1"/>
          <w:numId w:val="7"/>
        </w:numPr>
        <w:ind w:left="567" w:hanging="567"/>
        <w:rPr>
          <w:lang w:val="en-US"/>
        </w:rPr>
      </w:pPr>
      <w:bookmarkStart w:id="140" w:name="_Toc14977799"/>
      <w:r w:rsidRPr="00F167A6">
        <w:rPr>
          <w:lang w:val="en-US"/>
        </w:rPr>
        <w:t>Approach</w:t>
      </w:r>
      <w:bookmarkEnd w:id="140"/>
    </w:p>
    <w:p w14:paraId="41CE6D57" w14:textId="0000345A" w:rsidR="001709E2" w:rsidRPr="00F167A6" w:rsidRDefault="007F3F3A" w:rsidP="001709E2">
      <w:pPr>
        <w:rPr>
          <w:lang w:val="en-US"/>
        </w:rPr>
      </w:pPr>
      <w:r w:rsidRPr="00F167A6">
        <w:rPr>
          <w:lang w:val="en-US"/>
        </w:rPr>
        <w:t xml:space="preserve">The </w:t>
      </w:r>
      <w:commentRangeStart w:id="141"/>
      <w:r w:rsidR="001709E2" w:rsidRPr="00F167A6">
        <w:rPr>
          <w:lang w:val="en-US"/>
        </w:rPr>
        <w:t>User Centric Design (UCD)</w:t>
      </w:r>
      <w:commentRangeEnd w:id="141"/>
      <w:r w:rsidR="00950DCA">
        <w:rPr>
          <w:rStyle w:val="CommentReference"/>
        </w:rPr>
        <w:commentReference w:id="141"/>
      </w:r>
      <w:r w:rsidR="001709E2" w:rsidRPr="00F167A6">
        <w:rPr>
          <w:lang w:val="en-US"/>
        </w:rPr>
        <w:t xml:space="preserve"> </w:t>
      </w:r>
      <w:commentRangeStart w:id="142"/>
      <w:r w:rsidR="001709E2" w:rsidRPr="00F167A6">
        <w:rPr>
          <w:lang w:val="en-US"/>
        </w:rPr>
        <w:t xml:space="preserve">was the approach to take, as it will help the team to find out which features </w:t>
      </w:r>
      <w:r w:rsidR="00BE1FEE" w:rsidRPr="00F167A6">
        <w:rPr>
          <w:lang w:val="en-US"/>
        </w:rPr>
        <w:t>do</w:t>
      </w:r>
      <w:r w:rsidR="001709E2" w:rsidRPr="00F167A6">
        <w:rPr>
          <w:lang w:val="en-US"/>
        </w:rPr>
        <w:t xml:space="preserve"> the end-users wish to hav</w:t>
      </w:r>
      <w:r w:rsidR="00BE1FEE" w:rsidRPr="00F167A6">
        <w:rPr>
          <w:lang w:val="en-US"/>
        </w:rPr>
        <w:t>e</w:t>
      </w:r>
      <w:commentRangeEnd w:id="142"/>
      <w:r w:rsidR="00950DCA">
        <w:rPr>
          <w:rStyle w:val="CommentReference"/>
        </w:rPr>
        <w:commentReference w:id="142"/>
      </w:r>
      <w:r w:rsidR="00BE1FEE" w:rsidRPr="00F167A6">
        <w:rPr>
          <w:lang w:val="en-US"/>
        </w:rPr>
        <w:t>, the design structure that would suit their needs and the information flow that would make the most sense for them while using the app.</w:t>
      </w:r>
    </w:p>
    <w:p w14:paraId="7F0E31D2" w14:textId="0F1702F6" w:rsidR="00D21406" w:rsidRPr="00F167A6" w:rsidRDefault="00BE1FEE" w:rsidP="00B55B82">
      <w:pPr>
        <w:rPr>
          <w:lang w:val="en-US"/>
        </w:rPr>
      </w:pPr>
      <w:r w:rsidRPr="00F167A6">
        <w:rPr>
          <w:lang w:val="en-US"/>
        </w:rPr>
        <w:t>The UCD approach power is its tools used to develop an understanding of the users to a specific level, where the team can then carry on with the design process using the  brainstorming</w:t>
      </w:r>
      <w:r w:rsidR="004A15B0" w:rsidRPr="00F167A6">
        <w:rPr>
          <w:lang w:val="en-US"/>
        </w:rPr>
        <w:t xml:space="preserve"> </w:t>
      </w:r>
      <w:r w:rsidRPr="00F167A6">
        <w:rPr>
          <w:lang w:val="en-US"/>
        </w:rPr>
        <w:t>method to come up with a list of features that will help to satisfy the user’s needs</w:t>
      </w:r>
      <w:r w:rsidR="004A15B0" w:rsidRPr="00F167A6">
        <w:rPr>
          <w:lang w:val="en-US"/>
        </w:rPr>
        <w:t>, by evaluating the solution against the requirements.</w:t>
      </w:r>
    </w:p>
    <w:p w14:paraId="5C4108EF" w14:textId="6C107146" w:rsidR="00D21406" w:rsidRPr="00F167A6" w:rsidRDefault="00A65486" w:rsidP="001114B8">
      <w:pPr>
        <w:pStyle w:val="Heading2"/>
        <w:numPr>
          <w:ilvl w:val="1"/>
          <w:numId w:val="7"/>
        </w:numPr>
        <w:ind w:left="709"/>
        <w:rPr>
          <w:lang w:val="en-US"/>
        </w:rPr>
      </w:pPr>
      <w:bookmarkStart w:id="143" w:name="_Toc14977800"/>
      <w:r w:rsidRPr="00F167A6">
        <w:rPr>
          <w:lang w:val="en-US"/>
        </w:rPr>
        <w:t>App Map</w:t>
      </w:r>
      <w:bookmarkEnd w:id="143"/>
    </w:p>
    <w:p w14:paraId="4DD68B4E" w14:textId="5FFB30A4" w:rsidR="00A65486" w:rsidRPr="00F167A6" w:rsidRDefault="00A65486" w:rsidP="00A65486">
      <w:pPr>
        <w:rPr>
          <w:lang w:val="en-US"/>
        </w:rPr>
      </w:pPr>
      <w:r w:rsidRPr="00F167A6">
        <w:rPr>
          <w:lang w:val="en-US"/>
        </w:rPr>
        <w:t>The screen navigation of the Swiss Engineering Event App (</w:t>
      </w:r>
      <w:r w:rsidR="0082740D">
        <w:rPr>
          <w:lang w:val="en-US"/>
        </w:rPr>
        <w:t>SEEA</w:t>
      </w:r>
      <w:r w:rsidRPr="00F167A6">
        <w:rPr>
          <w:lang w:val="en-US"/>
        </w:rPr>
        <w:t xml:space="preserve">) is described in </w:t>
      </w:r>
      <w:r w:rsidR="0082740D">
        <w:rPr>
          <w:lang w:val="en-US"/>
        </w:rPr>
        <w:t>figure 14</w:t>
      </w:r>
      <w:r w:rsidRPr="00F167A6">
        <w:rPr>
          <w:lang w:val="en-US"/>
        </w:rPr>
        <w:t>, where each box is a screen</w:t>
      </w:r>
      <w:r w:rsidR="008172BD" w:rsidRPr="00F167A6">
        <w:rPr>
          <w:lang w:val="en-US"/>
        </w:rPr>
        <w:t>, completed arrow is a navigation line</w:t>
      </w:r>
      <w:r w:rsidRPr="00F167A6">
        <w:rPr>
          <w:lang w:val="en-US"/>
        </w:rPr>
        <w:t xml:space="preserve"> and the dotted/dashed lines are </w:t>
      </w:r>
      <w:r w:rsidR="007D1E20" w:rsidRPr="00F167A6">
        <w:rPr>
          <w:lang w:val="en-US"/>
        </w:rPr>
        <w:t>either contained pages or conditions that must be fulfilled in order to be able to navigate.</w:t>
      </w:r>
    </w:p>
    <w:p w14:paraId="062498B5" w14:textId="77777777" w:rsidR="007D1E20" w:rsidRPr="00F167A6" w:rsidRDefault="007D1E20" w:rsidP="00A65486">
      <w:pPr>
        <w:rPr>
          <w:lang w:val="en-US"/>
        </w:rPr>
      </w:pPr>
    </w:p>
    <w:p w14:paraId="24CCD337" w14:textId="050FE7C7" w:rsidR="00A65486" w:rsidRPr="00F167A6" w:rsidRDefault="007D1E20" w:rsidP="00A65486">
      <w:pPr>
        <w:rPr>
          <w:lang w:val="en-US"/>
        </w:rPr>
      </w:pPr>
      <w:r w:rsidRPr="00F167A6">
        <w:rPr>
          <w:noProof/>
          <w:lang w:val="en-US"/>
        </w:rPr>
        <w:drawing>
          <wp:inline distT="0" distB="0" distL="0" distR="0" wp14:anchorId="4E3B6F6B" wp14:editId="650B7DE3">
            <wp:extent cx="5760720" cy="2994025"/>
            <wp:effectExtent l="0" t="0" r="508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rou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994025"/>
                    </a:xfrm>
                    <a:prstGeom prst="rect">
                      <a:avLst/>
                    </a:prstGeom>
                  </pic:spPr>
                </pic:pic>
              </a:graphicData>
            </a:graphic>
          </wp:inline>
        </w:drawing>
      </w:r>
    </w:p>
    <w:p w14:paraId="31C6DB59" w14:textId="4964E49E" w:rsidR="00A65486" w:rsidRPr="00F167A6" w:rsidRDefault="00A65486" w:rsidP="00A65486">
      <w:pPr>
        <w:keepNext/>
        <w:rPr>
          <w:lang w:val="en-US"/>
        </w:rPr>
      </w:pPr>
    </w:p>
    <w:p w14:paraId="55D5BA87" w14:textId="05AADB14" w:rsidR="00A93196" w:rsidRPr="00F167A6" w:rsidRDefault="00A65486" w:rsidP="00A65486">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14</w:t>
      </w:r>
      <w:r w:rsidRPr="00F167A6">
        <w:rPr>
          <w:sz w:val="20"/>
          <w:szCs w:val="20"/>
          <w:lang w:val="en-US"/>
        </w:rPr>
        <w:fldChar w:fldCharType="end"/>
      </w:r>
      <w:r w:rsidRPr="00F167A6">
        <w:rPr>
          <w:sz w:val="20"/>
          <w:szCs w:val="20"/>
          <w:lang w:val="en-US"/>
        </w:rPr>
        <w:t xml:space="preserve"> Swiss Engineering Event App map and screen navigation</w:t>
      </w:r>
    </w:p>
    <w:p w14:paraId="1C5F9565" w14:textId="77777777" w:rsidR="00A65486" w:rsidRPr="00F167A6" w:rsidRDefault="00A65486" w:rsidP="00F54A99">
      <w:pPr>
        <w:rPr>
          <w:lang w:val="en-US"/>
        </w:rPr>
      </w:pPr>
    </w:p>
    <w:p w14:paraId="781BF737" w14:textId="78F0977E" w:rsidR="007F3F3A" w:rsidRPr="00F167A6" w:rsidRDefault="007F3F3A" w:rsidP="001114B8">
      <w:pPr>
        <w:pStyle w:val="Heading2"/>
        <w:numPr>
          <w:ilvl w:val="1"/>
          <w:numId w:val="7"/>
        </w:numPr>
        <w:ind w:left="709"/>
        <w:rPr>
          <w:lang w:val="en-US"/>
        </w:rPr>
      </w:pPr>
      <w:bookmarkStart w:id="144" w:name="_Toc14977801"/>
      <w:r w:rsidRPr="00F167A6">
        <w:rPr>
          <w:lang w:val="en-US"/>
        </w:rPr>
        <w:lastRenderedPageBreak/>
        <w:t>Persona</w:t>
      </w:r>
      <w:bookmarkEnd w:id="144"/>
    </w:p>
    <w:p w14:paraId="3D5B67C9" w14:textId="057E65D2" w:rsidR="007F3F3A" w:rsidRPr="00950DCA" w:rsidRDefault="007F3F3A" w:rsidP="007F3F3A">
      <w:pPr>
        <w:rPr>
          <w:strike/>
          <w:lang w:val="en-US"/>
          <w:rPrChange w:id="145" w:author="Kalunder Madlaina" w:date="2019-07-30T08:51:00Z">
            <w:rPr>
              <w:lang w:val="en-US"/>
            </w:rPr>
          </w:rPrChange>
        </w:rPr>
      </w:pPr>
      <w:commentRangeStart w:id="146"/>
      <w:r w:rsidRPr="00950DCA">
        <w:rPr>
          <w:strike/>
          <w:lang w:val="en-US"/>
          <w:rPrChange w:id="147" w:author="Kalunder Madlaina" w:date="2019-07-30T08:51:00Z">
            <w:rPr>
              <w:lang w:val="en-US"/>
            </w:rPr>
          </w:rPrChange>
        </w:rPr>
        <w:t xml:space="preserve">The client </w:t>
      </w:r>
      <w:proofErr w:type="gramStart"/>
      <w:r w:rsidRPr="00950DCA">
        <w:rPr>
          <w:strike/>
          <w:lang w:val="en-US"/>
          <w:rPrChange w:id="148" w:author="Kalunder Madlaina" w:date="2019-07-30T08:51:00Z">
            <w:rPr>
              <w:lang w:val="en-US"/>
            </w:rPr>
          </w:rPrChange>
        </w:rPr>
        <w:t>were</w:t>
      </w:r>
      <w:proofErr w:type="gramEnd"/>
      <w:r w:rsidRPr="00950DCA">
        <w:rPr>
          <w:strike/>
          <w:lang w:val="en-US"/>
          <w:rPrChange w:id="149" w:author="Kalunder Madlaina" w:date="2019-07-30T08:51:00Z">
            <w:rPr>
              <w:lang w:val="en-US"/>
            </w:rPr>
          </w:rPrChange>
        </w:rPr>
        <w:t xml:space="preserve"> asked to describe a typical member of Swiss Engineering in order to start establishing a persona that matches those characteristics.</w:t>
      </w:r>
      <w:commentRangeEnd w:id="146"/>
      <w:r w:rsidR="00950DCA">
        <w:rPr>
          <w:rStyle w:val="CommentReference"/>
        </w:rPr>
        <w:commentReference w:id="146"/>
      </w:r>
    </w:p>
    <w:p w14:paraId="3AADC9BE" w14:textId="5D14DBA4" w:rsidR="007F3F3A" w:rsidRPr="00F167A6" w:rsidRDefault="007F3F3A" w:rsidP="007F3F3A">
      <w:pPr>
        <w:rPr>
          <w:lang w:val="en-US"/>
        </w:rPr>
      </w:pPr>
      <w:r w:rsidRPr="00F167A6">
        <w:rPr>
          <w:lang w:val="en-US"/>
        </w:rPr>
        <w:t>The app is targeting the Swiss Engineering members, who are mainly engineers starting mid 30’s, looking for events which might give them a quick brief into what is new and available in the market, so that the members can choose then to go deep into the presented topic in the events or pass it and look for another topic that may be interesting.</w:t>
      </w:r>
    </w:p>
    <w:p w14:paraId="4BFDCDFD" w14:textId="665C9915" w:rsidR="007D1E20" w:rsidRPr="00F167A6" w:rsidRDefault="007F3F3A" w:rsidP="00B55B82">
      <w:pPr>
        <w:rPr>
          <w:lang w:val="en-US"/>
        </w:rPr>
      </w:pPr>
      <w:commentRangeStart w:id="150"/>
      <w:proofErr w:type="gramStart"/>
      <w:r w:rsidRPr="00F167A6">
        <w:rPr>
          <w:lang w:val="en-US"/>
        </w:rPr>
        <w:t>Another  Persona</w:t>
      </w:r>
      <w:proofErr w:type="gramEnd"/>
      <w:r w:rsidRPr="00F167A6">
        <w:rPr>
          <w:lang w:val="en-US"/>
        </w:rPr>
        <w:t xml:space="preserve"> were constructed as well to address the non-member end-user.</w:t>
      </w:r>
      <w:commentRangeEnd w:id="150"/>
      <w:r w:rsidR="00950DCA">
        <w:rPr>
          <w:rStyle w:val="CommentReference"/>
        </w:rPr>
        <w:commentReference w:id="150"/>
      </w:r>
    </w:p>
    <w:p w14:paraId="0575C90B" w14:textId="28AD3A43" w:rsidR="007D1E20" w:rsidRPr="00F167A6" w:rsidRDefault="00132579" w:rsidP="001114B8">
      <w:pPr>
        <w:pStyle w:val="Heading2"/>
        <w:numPr>
          <w:ilvl w:val="1"/>
          <w:numId w:val="7"/>
        </w:numPr>
        <w:ind w:left="709"/>
        <w:rPr>
          <w:lang w:val="en-US"/>
        </w:rPr>
      </w:pPr>
      <w:bookmarkStart w:id="151" w:name="_Toc14977802"/>
      <w:r w:rsidRPr="00F167A6">
        <w:rPr>
          <w:lang w:val="en-US"/>
        </w:rPr>
        <w:t>User Interface</w:t>
      </w:r>
      <w:bookmarkEnd w:id="151"/>
    </w:p>
    <w:p w14:paraId="18A0D37D" w14:textId="5BA710EE" w:rsidR="00132579" w:rsidRPr="00F167A6" w:rsidRDefault="00132579" w:rsidP="00132579">
      <w:pPr>
        <w:rPr>
          <w:lang w:val="en-US"/>
        </w:rPr>
      </w:pPr>
      <w:r w:rsidRPr="00F167A6">
        <w:rPr>
          <w:lang w:val="en-US"/>
        </w:rPr>
        <w:t>All the main features that the app presents are located on the home page, and the user will be asked to return to the home page whenever a navigation form a feature to another is wished.</w:t>
      </w:r>
    </w:p>
    <w:p w14:paraId="6EF2920A" w14:textId="3C5562A5" w:rsidR="00132579" w:rsidRPr="00F167A6" w:rsidRDefault="00132579" w:rsidP="00132579">
      <w:pPr>
        <w:rPr>
          <w:lang w:val="en-US"/>
        </w:rPr>
      </w:pPr>
      <w:r w:rsidRPr="00F167A6">
        <w:rPr>
          <w:lang w:val="en-US"/>
        </w:rPr>
        <w:t xml:space="preserve">The app features are ordered based on their importance </w:t>
      </w:r>
      <w:r w:rsidR="00185ED5" w:rsidRPr="00F167A6">
        <w:rPr>
          <w:lang w:val="en-US"/>
        </w:rPr>
        <w:t>to</w:t>
      </w:r>
      <w:r w:rsidRPr="00F167A6">
        <w:rPr>
          <w:lang w:val="en-US"/>
        </w:rPr>
        <w:t xml:space="preserve"> the app on the home screen, so</w:t>
      </w:r>
      <w:r w:rsidR="00185ED5" w:rsidRPr="00F167A6">
        <w:rPr>
          <w:lang w:val="en-US"/>
        </w:rPr>
        <w:t xml:space="preserve"> </w:t>
      </w:r>
      <w:commentRangeStart w:id="152"/>
      <w:r w:rsidR="00185ED5" w:rsidRPr="00F167A6">
        <w:rPr>
          <w:lang w:val="en-US"/>
        </w:rPr>
        <w:t>“Talk to SEEA” is presented at the top, followed by “Searching for events” and “Get Inspired” which suggests events to the user, and then at the bottom the user may find “Saves Locker” and the “Profile” buttons.</w:t>
      </w:r>
      <w:commentRangeEnd w:id="152"/>
      <w:r w:rsidR="00A374A0">
        <w:rPr>
          <w:rStyle w:val="CommentReference"/>
        </w:rPr>
        <w:commentReference w:id="152"/>
      </w:r>
    </w:p>
    <w:p w14:paraId="32B62577" w14:textId="13DE2DDC" w:rsidR="00185ED5" w:rsidRPr="00F167A6" w:rsidRDefault="00185ED5" w:rsidP="00132579">
      <w:pPr>
        <w:rPr>
          <w:lang w:val="en-US"/>
        </w:rPr>
      </w:pPr>
      <w:r w:rsidRPr="00F167A6">
        <w:rPr>
          <w:lang w:val="en-US"/>
        </w:rPr>
        <w:t xml:space="preserve">The features are presented this way so that the end-user does not struggle searching for the function requested, and to have a better overview about the capabilities of the app from the start. </w:t>
      </w:r>
    </w:p>
    <w:p w14:paraId="49EB5543" w14:textId="0969BA16" w:rsidR="008B6053" w:rsidRPr="00F167A6" w:rsidRDefault="00185ED5" w:rsidP="00B55B82">
      <w:pPr>
        <w:rPr>
          <w:lang w:val="en-US"/>
        </w:rPr>
      </w:pPr>
      <w:r w:rsidRPr="00F167A6">
        <w:rPr>
          <w:lang w:val="en-US"/>
        </w:rPr>
        <w:t>A shade of the red color is used as the main brand color, where a shade of “cyan”, which happens to be the inverse of that red, is used to highlight the clickable buttons that does not have a great impact on the user experience.</w:t>
      </w:r>
    </w:p>
    <w:p w14:paraId="49149006" w14:textId="3026A5B5" w:rsidR="008B6053" w:rsidRPr="00F167A6" w:rsidRDefault="008B6053" w:rsidP="001114B8">
      <w:pPr>
        <w:pStyle w:val="Heading2"/>
        <w:numPr>
          <w:ilvl w:val="1"/>
          <w:numId w:val="7"/>
        </w:numPr>
        <w:ind w:left="709"/>
        <w:rPr>
          <w:lang w:val="en-US"/>
        </w:rPr>
      </w:pPr>
      <w:bookmarkStart w:id="153" w:name="_Toc14977803"/>
      <w:commentRangeStart w:id="154"/>
      <w:r w:rsidRPr="00F167A6">
        <w:rPr>
          <w:lang w:val="en-US"/>
        </w:rPr>
        <w:t>Requirements</w:t>
      </w:r>
      <w:bookmarkEnd w:id="153"/>
      <w:commentRangeEnd w:id="154"/>
      <w:r w:rsidR="008B066F">
        <w:rPr>
          <w:rStyle w:val="CommentReference"/>
          <w:b w:val="0"/>
          <w:kern w:val="0"/>
          <w:lang w:eastAsia="en-US"/>
        </w:rPr>
        <w:commentReference w:id="154"/>
      </w:r>
    </w:p>
    <w:p w14:paraId="55AFD5D6" w14:textId="3C8ED379" w:rsidR="008B6053" w:rsidRPr="00F167A6" w:rsidRDefault="008B6053" w:rsidP="008B6053">
      <w:pPr>
        <w:rPr>
          <w:lang w:val="en-US"/>
        </w:rPr>
      </w:pPr>
      <w:r w:rsidRPr="00F167A6">
        <w:rPr>
          <w:lang w:val="en-US"/>
        </w:rPr>
        <w:t xml:space="preserve">The User Centered Design approach perused implies that the end-user </w:t>
      </w:r>
      <w:commentRangeStart w:id="155"/>
      <w:r w:rsidRPr="00F167A6">
        <w:rPr>
          <w:lang w:val="en-US"/>
        </w:rPr>
        <w:t xml:space="preserve">is the responsible </w:t>
      </w:r>
      <w:commentRangeEnd w:id="155"/>
      <w:r w:rsidR="00950DCA">
        <w:rPr>
          <w:rStyle w:val="CommentReference"/>
        </w:rPr>
        <w:commentReference w:id="155"/>
      </w:r>
      <w:r w:rsidRPr="00F167A6">
        <w:rPr>
          <w:lang w:val="en-US"/>
        </w:rPr>
        <w:t>of giving the requirements either by interviews or observation.</w:t>
      </w:r>
    </w:p>
    <w:p w14:paraId="4E539190" w14:textId="1549F33B" w:rsidR="008B6053" w:rsidRPr="00F167A6" w:rsidRDefault="008B6053" w:rsidP="008B6053">
      <w:pPr>
        <w:rPr>
          <w:lang w:val="en-US"/>
        </w:rPr>
      </w:pPr>
      <w:r w:rsidRPr="00F167A6">
        <w:rPr>
          <w:lang w:val="en-US"/>
        </w:rPr>
        <w:t xml:space="preserve">All the end-users interviewed expressed that they </w:t>
      </w:r>
      <w:commentRangeStart w:id="156"/>
      <w:r w:rsidRPr="00F167A6">
        <w:rPr>
          <w:lang w:val="en-US"/>
        </w:rPr>
        <w:t xml:space="preserve">will never use </w:t>
      </w:r>
      <w:commentRangeEnd w:id="156"/>
      <w:r w:rsidR="00950DCA">
        <w:rPr>
          <w:rStyle w:val="CommentReference"/>
        </w:rPr>
        <w:commentReference w:id="156"/>
      </w:r>
      <w:r w:rsidRPr="00F167A6">
        <w:rPr>
          <w:lang w:val="en-US"/>
        </w:rPr>
        <w:t>the voice assistant feature for instance to search for events, rather search via text input.</w:t>
      </w:r>
    </w:p>
    <w:p w14:paraId="5104DB33" w14:textId="7DA08145" w:rsidR="008B6053" w:rsidRPr="00F167A6" w:rsidRDefault="008B6053" w:rsidP="008B6053">
      <w:pPr>
        <w:rPr>
          <w:lang w:val="en-US"/>
        </w:rPr>
      </w:pPr>
      <w:r w:rsidRPr="00F167A6">
        <w:rPr>
          <w:lang w:val="en-US"/>
        </w:rPr>
        <w:t xml:space="preserve">The short scope of voice assistant, </w:t>
      </w:r>
      <w:r w:rsidR="00EE12BA" w:rsidRPr="00F167A6">
        <w:rPr>
          <w:lang w:val="en-US"/>
        </w:rPr>
        <w:t xml:space="preserve">as it is only responsible of extracting the tags from the sentences, </w:t>
      </w:r>
      <w:r w:rsidR="0057085B" w:rsidRPr="00F167A6">
        <w:rPr>
          <w:lang w:val="en-US"/>
        </w:rPr>
        <w:t>led</w:t>
      </w:r>
      <w:r w:rsidR="00EE12BA" w:rsidRPr="00F167A6">
        <w:rPr>
          <w:lang w:val="en-US"/>
        </w:rPr>
        <w:t xml:space="preserve"> to skip using a chatbot for this version</w:t>
      </w:r>
      <w:r w:rsidR="0057085B" w:rsidRPr="00F167A6">
        <w:rPr>
          <w:lang w:val="en-US"/>
        </w:rPr>
        <w:t xml:space="preserve"> as a voice assistant controller and responses generator</w:t>
      </w:r>
      <w:r w:rsidR="00EE12BA" w:rsidRPr="00F167A6">
        <w:rPr>
          <w:lang w:val="en-US"/>
        </w:rPr>
        <w:t xml:space="preserve">, and rather extracting the tags via </w:t>
      </w:r>
      <w:r w:rsidR="00E118F7" w:rsidRPr="00F167A6">
        <w:rPr>
          <w:lang w:val="en-US"/>
        </w:rPr>
        <w:t>Contains() and After() methods</w:t>
      </w:r>
      <w:r w:rsidR="00EE12BA" w:rsidRPr="00F167A6">
        <w:rPr>
          <w:lang w:val="en-US"/>
        </w:rPr>
        <w:t xml:space="preserve"> </w:t>
      </w:r>
      <w:r w:rsidR="00B62A40" w:rsidRPr="00F167A6">
        <w:rPr>
          <w:lang w:val="en-US"/>
        </w:rPr>
        <w:t>then</w:t>
      </w:r>
      <w:r w:rsidR="00EE12BA" w:rsidRPr="00F167A6">
        <w:rPr>
          <w:lang w:val="en-US"/>
        </w:rPr>
        <w:t xml:space="preserve"> saving them into the users own profiles.</w:t>
      </w:r>
    </w:p>
    <w:p w14:paraId="5DE552AE" w14:textId="77777777" w:rsidR="00B55B82" w:rsidRPr="00F167A6" w:rsidRDefault="00B55B82" w:rsidP="008B6053">
      <w:pPr>
        <w:rPr>
          <w:lang w:val="en-US"/>
        </w:rPr>
      </w:pPr>
    </w:p>
    <w:p w14:paraId="77417089" w14:textId="3BE86731" w:rsidR="008B6053" w:rsidRPr="00F167A6" w:rsidRDefault="00EE12BA" w:rsidP="008B6053">
      <w:pPr>
        <w:rPr>
          <w:lang w:val="en-US"/>
        </w:rPr>
      </w:pPr>
      <w:r w:rsidRPr="00F167A6">
        <w:rPr>
          <w:lang w:val="en-US"/>
        </w:rPr>
        <w:lastRenderedPageBreak/>
        <w:t>The end-users interviewed also</w:t>
      </w:r>
      <w:r w:rsidR="008B6053" w:rsidRPr="00F167A6">
        <w:rPr>
          <w:lang w:val="en-US"/>
        </w:rPr>
        <w:t xml:space="preserve"> mentioned that they would rather have all the search criteria entered in one screen rather than splitted into multiple screens, where each has its own criteria to be entered, in order to save time and not having to tap multiple times to reach their results</w:t>
      </w:r>
      <w:r w:rsidRPr="00F167A6">
        <w:rPr>
          <w:lang w:val="en-US"/>
        </w:rPr>
        <w:t>, therefor an old design was altered in order to address those inputs.</w:t>
      </w:r>
    </w:p>
    <w:p w14:paraId="1725BCFE" w14:textId="04331740" w:rsidR="0035717A" w:rsidRPr="00F167A6" w:rsidRDefault="00AF704D" w:rsidP="00B55B82">
      <w:pPr>
        <w:rPr>
          <w:lang w:val="en-US"/>
        </w:rPr>
      </w:pPr>
      <w:r w:rsidRPr="00F167A6">
        <w:rPr>
          <w:lang w:val="en-US"/>
        </w:rPr>
        <w:t xml:space="preserve">Facebook Marketplace, YouTube and even Ricardo do all have a section where content is being suggested to the user, that might be found interested. </w:t>
      </w:r>
      <w:proofErr w:type="gramStart"/>
      <w:r w:rsidRPr="00F167A6">
        <w:rPr>
          <w:lang w:val="en-US"/>
        </w:rPr>
        <w:t>So</w:t>
      </w:r>
      <w:proofErr w:type="gramEnd"/>
      <w:r w:rsidRPr="00F167A6">
        <w:rPr>
          <w:lang w:val="en-US"/>
        </w:rPr>
        <w:t xml:space="preserve"> such a feature is important to have, as it would help give the user an exceptional personalized experience as it recommends events using the personal liked tags/topics, and also help the client to get more events booked.</w:t>
      </w:r>
    </w:p>
    <w:p w14:paraId="370F9AA3" w14:textId="478C7979" w:rsidR="00CA239D" w:rsidRPr="00F167A6" w:rsidRDefault="00CA239D" w:rsidP="00B55B82">
      <w:pPr>
        <w:rPr>
          <w:lang w:val="en-US"/>
        </w:rPr>
      </w:pPr>
      <w:commentRangeStart w:id="157"/>
      <w:r w:rsidRPr="00F167A6">
        <w:rPr>
          <w:lang w:val="en-US"/>
        </w:rPr>
        <w:t>The client also approved a suggestion that the searched event must not be in more than five years from the date the search is initiated in, the purpose of that is to make the search process more realistic as there will be no events offered to book before five years of their dates.</w:t>
      </w:r>
      <w:commentRangeEnd w:id="157"/>
      <w:r w:rsidR="00211525">
        <w:rPr>
          <w:rStyle w:val="CommentReference"/>
        </w:rPr>
        <w:commentReference w:id="157"/>
      </w:r>
    </w:p>
    <w:p w14:paraId="24C94ED7" w14:textId="16AC018D" w:rsidR="003F4FD9" w:rsidRPr="00F167A6" w:rsidRDefault="00ED4268" w:rsidP="001114B8">
      <w:pPr>
        <w:pStyle w:val="Heading2"/>
        <w:numPr>
          <w:ilvl w:val="1"/>
          <w:numId w:val="7"/>
        </w:numPr>
        <w:ind w:left="709"/>
        <w:rPr>
          <w:lang w:val="en-US"/>
        </w:rPr>
      </w:pPr>
      <w:bookmarkStart w:id="158" w:name="_Toc14977804"/>
      <w:r w:rsidRPr="00F167A6">
        <w:rPr>
          <w:lang w:val="en-US"/>
        </w:rPr>
        <w:t>Social Factor</w:t>
      </w:r>
      <w:bookmarkEnd w:id="158"/>
    </w:p>
    <w:p w14:paraId="43332BF7" w14:textId="1F62EFCE" w:rsidR="00ED4268" w:rsidRPr="00F167A6" w:rsidRDefault="00ED4268" w:rsidP="00ED4268">
      <w:pPr>
        <w:rPr>
          <w:lang w:val="en-US"/>
        </w:rPr>
      </w:pPr>
      <w:commentRangeStart w:id="159"/>
      <w:r w:rsidRPr="00F167A6">
        <w:rPr>
          <w:lang w:val="en-US"/>
        </w:rPr>
        <w:t>Because Swiss Engineering is in core an organization that gathers a lot of engineers.</w:t>
      </w:r>
      <w:commentRangeEnd w:id="159"/>
      <w:r w:rsidR="00211525">
        <w:rPr>
          <w:rStyle w:val="CommentReference"/>
        </w:rPr>
        <w:commentReference w:id="159"/>
      </w:r>
    </w:p>
    <w:p w14:paraId="02727949" w14:textId="0CC4CCD3" w:rsidR="00ED4268" w:rsidRPr="00F167A6" w:rsidRDefault="00ED4268" w:rsidP="00B55B82">
      <w:pPr>
        <w:rPr>
          <w:lang w:val="en-US"/>
        </w:rPr>
      </w:pPr>
      <w:r w:rsidRPr="00F167A6">
        <w:rPr>
          <w:lang w:val="en-US"/>
        </w:rPr>
        <w:t>According to resent Harvard Business Review, engineers had the second loneliest profession, where lawyers take the lead.</w:t>
      </w:r>
      <w:r w:rsidR="004E4333" w:rsidRPr="00F167A6">
        <w:rPr>
          <w:lang w:val="en-US"/>
        </w:rPr>
        <w:t xml:space="preserve"> </w:t>
      </w:r>
    </w:p>
    <w:p w14:paraId="56061F66" w14:textId="74F260F0" w:rsidR="00087C65" w:rsidRPr="00F167A6" w:rsidRDefault="00ED4268" w:rsidP="00B55B82">
      <w:pPr>
        <w:rPr>
          <w:rtl/>
          <w:lang w:val="en-US"/>
        </w:rPr>
      </w:pPr>
      <w:r w:rsidRPr="00F167A6">
        <w:rPr>
          <w:lang w:val="en-US"/>
        </w:rPr>
        <w:t>The findings may not come as a big surprise. Engineers spend a lot of time working on their designs in front of their computers. Technology allows them to collaborate and coordinate with colleagues instead of meeting with them face-to-face. Their work environment doesn’t always allow them to form friendships with colleagues.</w:t>
      </w:r>
    </w:p>
    <w:p w14:paraId="4D55BCBF" w14:textId="44627CCF" w:rsidR="00D23EE3" w:rsidRPr="00F167A6" w:rsidRDefault="00087C65" w:rsidP="0035717A">
      <w:pPr>
        <w:rPr>
          <w:lang w:val="en-US"/>
        </w:rPr>
      </w:pPr>
      <w:r w:rsidRPr="00F167A6">
        <w:rPr>
          <w:lang w:val="en-US"/>
        </w:rPr>
        <w:t xml:space="preserve">The Swiss Engineering event app has also this aspect considered, and tries to provide </w:t>
      </w:r>
      <w:proofErr w:type="gramStart"/>
      <w:r w:rsidRPr="00F167A6">
        <w:rPr>
          <w:lang w:val="en-US"/>
        </w:rPr>
        <w:t xml:space="preserve">a </w:t>
      </w:r>
      <w:r w:rsidR="00AF704D" w:rsidRPr="00F167A6">
        <w:rPr>
          <w:lang w:val="en-US"/>
        </w:rPr>
        <w:t>an</w:t>
      </w:r>
      <w:proofErr w:type="gramEnd"/>
      <w:r w:rsidR="00AF704D" w:rsidRPr="00F167A6">
        <w:rPr>
          <w:lang w:val="en-US"/>
        </w:rPr>
        <w:t xml:space="preserve"> anti- loneliness </w:t>
      </w:r>
      <w:r w:rsidRPr="00F167A6">
        <w:rPr>
          <w:lang w:val="en-US"/>
        </w:rPr>
        <w:t xml:space="preserve">platform </w:t>
      </w:r>
      <w:r w:rsidR="00AF704D" w:rsidRPr="00F167A6">
        <w:rPr>
          <w:lang w:val="en-US"/>
        </w:rPr>
        <w:t>to the</w:t>
      </w:r>
      <w:r w:rsidRPr="00F167A6">
        <w:rPr>
          <w:lang w:val="en-US"/>
        </w:rPr>
        <w:t xml:space="preserve"> Swiss Engineering members.</w:t>
      </w:r>
    </w:p>
    <w:p w14:paraId="08C623B7" w14:textId="77777777" w:rsidR="0035717A" w:rsidRPr="00F167A6" w:rsidRDefault="0035717A">
      <w:pPr>
        <w:spacing w:after="160" w:line="259" w:lineRule="auto"/>
        <w:rPr>
          <w:rFonts w:asciiTheme="majorHAnsi" w:eastAsiaTheme="majorEastAsia" w:hAnsiTheme="majorHAnsi" w:cstheme="majorBidi"/>
          <w:color w:val="1F3763" w:themeColor="accent1" w:themeShade="7F"/>
          <w:lang w:val="en-US"/>
        </w:rPr>
      </w:pPr>
      <w:r w:rsidRPr="00F167A6">
        <w:rPr>
          <w:lang w:val="en-US"/>
        </w:rPr>
        <w:br w:type="page"/>
      </w:r>
    </w:p>
    <w:p w14:paraId="3500EF9A" w14:textId="13E86F85" w:rsidR="0035717A" w:rsidRPr="00F167A6" w:rsidRDefault="0035717A" w:rsidP="001114B8">
      <w:pPr>
        <w:pStyle w:val="Heading1"/>
        <w:numPr>
          <w:ilvl w:val="0"/>
          <w:numId w:val="7"/>
        </w:numPr>
        <w:ind w:left="426"/>
        <w:rPr>
          <w:lang w:val="en-US"/>
        </w:rPr>
      </w:pPr>
      <w:bookmarkStart w:id="160" w:name="_Toc14977805"/>
      <w:r w:rsidRPr="00F167A6">
        <w:rPr>
          <w:lang w:val="en-US"/>
        </w:rPr>
        <w:lastRenderedPageBreak/>
        <w:t>Prototype</w:t>
      </w:r>
      <w:bookmarkEnd w:id="160"/>
    </w:p>
    <w:p w14:paraId="00157DF3" w14:textId="62F15C28" w:rsidR="00682007" w:rsidRPr="00F167A6" w:rsidRDefault="00AF704D" w:rsidP="00B55B82">
      <w:pPr>
        <w:rPr>
          <w:lang w:val="en-US"/>
        </w:rPr>
      </w:pPr>
      <w:r w:rsidRPr="00F167A6">
        <w:rPr>
          <w:lang w:val="en-US"/>
        </w:rPr>
        <w:t xml:space="preserve">This chapter discuss </w:t>
      </w:r>
      <w:r w:rsidR="00682007" w:rsidRPr="00F167A6">
        <w:rPr>
          <w:lang w:val="en-US"/>
        </w:rPr>
        <w:t>the set of features presented by the Swiss Engineering Event App as well as the design characteristics and schematic UX design.</w:t>
      </w:r>
      <w:ins w:id="161" w:author="Kalunder Madlaina" w:date="2019-07-30T08:58:00Z">
        <w:r w:rsidR="000F0FA4">
          <w:rPr>
            <w:lang w:val="en-US"/>
          </w:rPr>
          <w:t xml:space="preserve"> Here: Explain the new TAG feature that most features will base on.</w:t>
        </w:r>
      </w:ins>
    </w:p>
    <w:p w14:paraId="2E93618A" w14:textId="2E54CEED" w:rsidR="0035717A" w:rsidRPr="00F167A6" w:rsidRDefault="0035717A" w:rsidP="001114B8">
      <w:pPr>
        <w:pStyle w:val="Heading2"/>
        <w:numPr>
          <w:ilvl w:val="1"/>
          <w:numId w:val="7"/>
        </w:numPr>
        <w:ind w:left="709"/>
        <w:rPr>
          <w:lang w:val="en-US"/>
        </w:rPr>
      </w:pPr>
      <w:bookmarkStart w:id="162" w:name="_Toc14977806"/>
      <w:r w:rsidRPr="00F167A6">
        <w:rPr>
          <w:lang w:val="en-US"/>
        </w:rPr>
        <w:t>App main features</w:t>
      </w:r>
      <w:bookmarkEnd w:id="162"/>
    </w:p>
    <w:p w14:paraId="69E04F9F" w14:textId="069331D8" w:rsidR="0035717A" w:rsidRPr="00F167A6" w:rsidRDefault="0035717A" w:rsidP="00B55B82">
      <w:pPr>
        <w:rPr>
          <w:lang w:val="en-US"/>
        </w:rPr>
      </w:pPr>
      <w:r w:rsidRPr="00F167A6">
        <w:rPr>
          <w:lang w:val="en-US"/>
        </w:rPr>
        <w:t>The set of functions to be presented in the app are as follows.</w:t>
      </w:r>
    </w:p>
    <w:p w14:paraId="5D5B694A" w14:textId="77777777" w:rsidR="0035717A" w:rsidRPr="00F167A6" w:rsidRDefault="0035717A" w:rsidP="00FE5AFD">
      <w:pPr>
        <w:pStyle w:val="Heading3"/>
        <w:numPr>
          <w:ilvl w:val="0"/>
          <w:numId w:val="10"/>
        </w:numPr>
        <w:ind w:left="426"/>
        <w:rPr>
          <w:lang w:val="en-US"/>
        </w:rPr>
      </w:pPr>
      <w:bookmarkStart w:id="163" w:name="_Toc14966765"/>
      <w:bookmarkStart w:id="164" w:name="_Toc14976762"/>
      <w:bookmarkStart w:id="165" w:name="_Toc14977807"/>
      <w:r w:rsidRPr="00F167A6">
        <w:rPr>
          <w:lang w:val="en-US"/>
        </w:rPr>
        <w:t>Talk To SEEA</w:t>
      </w:r>
      <w:bookmarkEnd w:id="163"/>
      <w:bookmarkEnd w:id="164"/>
      <w:bookmarkEnd w:id="165"/>
    </w:p>
    <w:p w14:paraId="25B3131B" w14:textId="629397B1" w:rsidR="0035717A" w:rsidRPr="00F167A6" w:rsidRDefault="0035717A" w:rsidP="00B55B82">
      <w:pPr>
        <w:rPr>
          <w:lang w:val="en-US"/>
        </w:rPr>
      </w:pPr>
      <w:r w:rsidRPr="00F167A6">
        <w:rPr>
          <w:lang w:val="en-US"/>
        </w:rPr>
        <w:t xml:space="preserve">Where the end-user will be able to interact with the </w:t>
      </w:r>
      <w:proofErr w:type="gramStart"/>
      <w:r w:rsidRPr="00F167A6">
        <w:rPr>
          <w:lang w:val="en-US"/>
        </w:rPr>
        <w:t>built in</w:t>
      </w:r>
      <w:proofErr w:type="gramEnd"/>
      <w:r w:rsidRPr="00F167A6">
        <w:rPr>
          <w:lang w:val="en-US"/>
        </w:rPr>
        <w:t xml:space="preserve"> voice Assistant to enter the preferred Tags, so that the suggestion the Get Suggestion Page improves.</w:t>
      </w:r>
    </w:p>
    <w:p w14:paraId="61F0C621" w14:textId="77777777" w:rsidR="0035717A" w:rsidRPr="00F167A6" w:rsidRDefault="0035717A" w:rsidP="00FE5AFD">
      <w:pPr>
        <w:pStyle w:val="Heading3"/>
        <w:numPr>
          <w:ilvl w:val="0"/>
          <w:numId w:val="10"/>
        </w:numPr>
        <w:ind w:left="426"/>
        <w:rPr>
          <w:lang w:val="en-US"/>
        </w:rPr>
      </w:pPr>
      <w:bookmarkStart w:id="166" w:name="_Get_Inspired"/>
      <w:bookmarkStart w:id="167" w:name="_Toc14966766"/>
      <w:bookmarkStart w:id="168" w:name="_Toc14976763"/>
      <w:bookmarkStart w:id="169" w:name="_Toc14977808"/>
      <w:bookmarkEnd w:id="166"/>
      <w:r w:rsidRPr="00F167A6">
        <w:rPr>
          <w:lang w:val="en-US"/>
        </w:rPr>
        <w:t>Get Inspired</w:t>
      </w:r>
      <w:bookmarkEnd w:id="167"/>
      <w:bookmarkEnd w:id="168"/>
      <w:bookmarkEnd w:id="169"/>
    </w:p>
    <w:p w14:paraId="76E7CCB8" w14:textId="2B19AB7E" w:rsidR="0035717A" w:rsidRPr="00F167A6" w:rsidRDefault="0035717A" w:rsidP="00B55B82">
      <w:pPr>
        <w:rPr>
          <w:lang w:val="en-US"/>
        </w:rPr>
      </w:pPr>
      <w:r w:rsidRPr="00F167A6">
        <w:rPr>
          <w:lang w:val="en-US"/>
        </w:rPr>
        <w:t xml:space="preserve">Where a list of suggested events based on the tags entered to SEEA been shown. And </w:t>
      </w:r>
      <w:proofErr w:type="gramStart"/>
      <w:r w:rsidRPr="00F167A6">
        <w:rPr>
          <w:lang w:val="en-US"/>
        </w:rPr>
        <w:t>also</w:t>
      </w:r>
      <w:proofErr w:type="gramEnd"/>
      <w:r w:rsidRPr="00F167A6">
        <w:rPr>
          <w:lang w:val="en-US"/>
        </w:rPr>
        <w:t xml:space="preserve"> the events that has been suggested based on the Social Factor that has been discussed previously.</w:t>
      </w:r>
    </w:p>
    <w:p w14:paraId="35A5A95A" w14:textId="77777777" w:rsidR="0035717A" w:rsidRPr="00F167A6" w:rsidRDefault="0035717A" w:rsidP="00FE5AFD">
      <w:pPr>
        <w:pStyle w:val="Heading3"/>
        <w:numPr>
          <w:ilvl w:val="0"/>
          <w:numId w:val="10"/>
        </w:numPr>
        <w:ind w:left="426" w:hanging="349"/>
        <w:rPr>
          <w:lang w:val="en-US"/>
        </w:rPr>
      </w:pPr>
      <w:bookmarkStart w:id="170" w:name="_Toc14966767"/>
      <w:bookmarkStart w:id="171" w:name="_Toc14976764"/>
      <w:bookmarkStart w:id="172" w:name="_Toc14977809"/>
      <w:r w:rsidRPr="00F167A6">
        <w:rPr>
          <w:lang w:val="en-US"/>
        </w:rPr>
        <w:t>Search events</w:t>
      </w:r>
      <w:bookmarkEnd w:id="170"/>
      <w:bookmarkEnd w:id="171"/>
      <w:bookmarkEnd w:id="172"/>
    </w:p>
    <w:p w14:paraId="60364979" w14:textId="723B9F32" w:rsidR="0035717A" w:rsidRPr="00F167A6" w:rsidRDefault="0035717A" w:rsidP="00B55B82">
      <w:pPr>
        <w:rPr>
          <w:lang w:val="en-US"/>
        </w:rPr>
      </w:pPr>
      <w:r w:rsidRPr="00F167A6">
        <w:rPr>
          <w:lang w:val="en-US"/>
        </w:rPr>
        <w:t xml:space="preserve">Search event is the core feature, no event app can be </w:t>
      </w:r>
      <w:proofErr w:type="gramStart"/>
      <w:r w:rsidRPr="00F167A6">
        <w:rPr>
          <w:lang w:val="en-US"/>
        </w:rPr>
        <w:t>accomplished</w:t>
      </w:r>
      <w:proofErr w:type="gramEnd"/>
      <w:r w:rsidRPr="00F167A6">
        <w:rPr>
          <w:lang w:val="en-US"/>
        </w:rPr>
        <w:t xml:space="preserve"> and no good level of user experience can be offered without including this functionality.</w:t>
      </w:r>
    </w:p>
    <w:p w14:paraId="1DADA151" w14:textId="77777777" w:rsidR="0035717A" w:rsidRPr="00F167A6" w:rsidRDefault="0035717A" w:rsidP="00FE5AFD">
      <w:pPr>
        <w:pStyle w:val="Heading3"/>
        <w:numPr>
          <w:ilvl w:val="0"/>
          <w:numId w:val="10"/>
        </w:numPr>
        <w:ind w:left="426"/>
        <w:rPr>
          <w:lang w:val="en-US"/>
        </w:rPr>
      </w:pPr>
      <w:bookmarkStart w:id="173" w:name="_Toc14966768"/>
      <w:bookmarkStart w:id="174" w:name="_Toc14976765"/>
      <w:bookmarkStart w:id="175" w:name="_Toc14977810"/>
      <w:r w:rsidRPr="00F167A6">
        <w:rPr>
          <w:lang w:val="en-US"/>
        </w:rPr>
        <w:t>Profile</w:t>
      </w:r>
      <w:bookmarkEnd w:id="173"/>
      <w:bookmarkEnd w:id="174"/>
      <w:bookmarkEnd w:id="175"/>
    </w:p>
    <w:p w14:paraId="42B8CD98" w14:textId="74573DEB" w:rsidR="0035717A" w:rsidRPr="00F167A6" w:rsidRDefault="0035717A" w:rsidP="00B55B82">
      <w:pPr>
        <w:rPr>
          <w:lang w:val="en-US"/>
        </w:rPr>
      </w:pPr>
      <w:r w:rsidRPr="00F167A6">
        <w:rPr>
          <w:lang w:val="en-US"/>
        </w:rPr>
        <w:t>The profile page will include all the personal data of the user, beside a tab to navigate to the booked events and a Dark theme toggle button to enable the Dark mode, to address the sample of end-users who liked this theme.</w:t>
      </w:r>
    </w:p>
    <w:p w14:paraId="46B41796" w14:textId="77777777" w:rsidR="0035717A" w:rsidRPr="00F167A6" w:rsidRDefault="0035717A" w:rsidP="00FE5AFD">
      <w:pPr>
        <w:pStyle w:val="Heading3"/>
        <w:numPr>
          <w:ilvl w:val="0"/>
          <w:numId w:val="10"/>
        </w:numPr>
        <w:ind w:left="426"/>
        <w:rPr>
          <w:lang w:val="en-US"/>
        </w:rPr>
      </w:pPr>
      <w:bookmarkStart w:id="176" w:name="_Toc14966769"/>
      <w:bookmarkStart w:id="177" w:name="_Toc14976766"/>
      <w:bookmarkStart w:id="178" w:name="_Toc14977811"/>
      <w:r w:rsidRPr="00F167A6">
        <w:rPr>
          <w:lang w:val="en-US"/>
        </w:rPr>
        <w:t>Saves Locker</w:t>
      </w:r>
      <w:bookmarkEnd w:id="176"/>
      <w:bookmarkEnd w:id="177"/>
      <w:bookmarkEnd w:id="178"/>
    </w:p>
    <w:p w14:paraId="05F9A765" w14:textId="77777777" w:rsidR="0035717A" w:rsidRPr="00F167A6" w:rsidRDefault="0035717A" w:rsidP="0035717A">
      <w:pPr>
        <w:rPr>
          <w:lang w:val="en-US"/>
        </w:rPr>
      </w:pPr>
      <w:r w:rsidRPr="00F167A6">
        <w:rPr>
          <w:lang w:val="en-US"/>
        </w:rPr>
        <w:t>Saves Locker is the feature that will enable the end-user the possibility to save events and searches, so that it is all kept under one place, but elegantly separated to enable the ease of access to the required data fast.</w:t>
      </w:r>
    </w:p>
    <w:p w14:paraId="2D941F34" w14:textId="77777777" w:rsidR="0035717A" w:rsidRPr="00F167A6" w:rsidRDefault="0035717A" w:rsidP="0035717A">
      <w:pPr>
        <w:rPr>
          <w:lang w:val="en-US"/>
        </w:rPr>
      </w:pPr>
    </w:p>
    <w:p w14:paraId="68223864" w14:textId="6F180D9B" w:rsidR="0035717A" w:rsidRPr="00F167A6" w:rsidRDefault="0035717A" w:rsidP="00B55B82">
      <w:pPr>
        <w:rPr>
          <w:lang w:val="en-US"/>
        </w:rPr>
      </w:pPr>
      <w:r w:rsidRPr="00F167A6">
        <w:rPr>
          <w:lang w:val="en-US"/>
        </w:rPr>
        <w:t>In the following sub-chapters, the core features implemented as well as some explorative features are discussed.</w:t>
      </w:r>
    </w:p>
    <w:p w14:paraId="09AD9A2E" w14:textId="77777777" w:rsidR="0035717A" w:rsidRPr="00F167A6" w:rsidRDefault="0035717A">
      <w:pPr>
        <w:spacing w:after="160" w:line="259" w:lineRule="auto"/>
        <w:rPr>
          <w:rFonts w:asciiTheme="majorHAnsi" w:eastAsiaTheme="majorEastAsia" w:hAnsiTheme="majorHAnsi" w:cstheme="majorBidi"/>
          <w:color w:val="2F5496" w:themeColor="accent1" w:themeShade="BF"/>
          <w:sz w:val="26"/>
          <w:szCs w:val="26"/>
          <w:lang w:val="en-US"/>
        </w:rPr>
      </w:pPr>
      <w:r w:rsidRPr="00F167A6">
        <w:rPr>
          <w:lang w:val="en-US"/>
        </w:rPr>
        <w:br w:type="page"/>
      </w:r>
    </w:p>
    <w:p w14:paraId="7B4B2832" w14:textId="66453FCD" w:rsidR="00186082" w:rsidRPr="00F167A6" w:rsidRDefault="00D23EE3" w:rsidP="001114B8">
      <w:pPr>
        <w:pStyle w:val="Heading2"/>
        <w:numPr>
          <w:ilvl w:val="1"/>
          <w:numId w:val="7"/>
        </w:numPr>
        <w:ind w:left="709"/>
        <w:rPr>
          <w:lang w:val="en-US"/>
        </w:rPr>
      </w:pPr>
      <w:bookmarkStart w:id="179" w:name="_Toc14977812"/>
      <w:r w:rsidRPr="00F167A6">
        <w:rPr>
          <w:lang w:val="en-US"/>
        </w:rPr>
        <w:lastRenderedPageBreak/>
        <w:t>Core implemented features</w:t>
      </w:r>
      <w:bookmarkEnd w:id="179"/>
    </w:p>
    <w:p w14:paraId="6CC7EEBB" w14:textId="1E71C2D4" w:rsidR="00D23EE3" w:rsidRPr="00F167A6" w:rsidRDefault="00D23EE3" w:rsidP="00B55B82">
      <w:pPr>
        <w:rPr>
          <w:lang w:val="en-US"/>
        </w:rPr>
      </w:pPr>
      <w:r w:rsidRPr="00F167A6">
        <w:rPr>
          <w:lang w:val="en-US"/>
        </w:rPr>
        <w:t>Both Tags system and “Talk To SEEA” are related, as the voice assistant feature included extracts the tags from the user input, either via voice or text, and then tries to suggest new events to the end-user by comparing those extracted tags and the tags included in each event.</w:t>
      </w:r>
    </w:p>
    <w:p w14:paraId="60EBF4DC" w14:textId="64554F6E" w:rsidR="00D23EE3" w:rsidRPr="00F167A6" w:rsidRDefault="00D23EE3" w:rsidP="00FE5AFD">
      <w:pPr>
        <w:pStyle w:val="Heading3"/>
        <w:numPr>
          <w:ilvl w:val="0"/>
          <w:numId w:val="10"/>
        </w:numPr>
        <w:ind w:left="426"/>
        <w:rPr>
          <w:lang w:val="en-US"/>
        </w:rPr>
      </w:pPr>
      <w:bookmarkStart w:id="180" w:name="_Toc14966771"/>
      <w:bookmarkStart w:id="181" w:name="_Toc14976768"/>
      <w:bookmarkStart w:id="182" w:name="_Toc14977813"/>
      <w:r w:rsidRPr="00F167A6">
        <w:rPr>
          <w:lang w:val="en-US"/>
        </w:rPr>
        <w:t>Tags System</w:t>
      </w:r>
      <w:bookmarkEnd w:id="180"/>
      <w:bookmarkEnd w:id="181"/>
      <w:bookmarkEnd w:id="182"/>
    </w:p>
    <w:p w14:paraId="0AEA88F8" w14:textId="77777777" w:rsidR="00D23EE3" w:rsidRPr="00F167A6" w:rsidRDefault="00D23EE3" w:rsidP="00D23EE3">
      <w:pPr>
        <w:rPr>
          <w:lang w:val="en-US"/>
        </w:rPr>
      </w:pPr>
      <w:r w:rsidRPr="00F167A6">
        <w:rPr>
          <w:lang w:val="en-US"/>
        </w:rPr>
        <w:t xml:space="preserve">The Tagging System idea is to create a set of tags corresponding to each </w:t>
      </w:r>
      <w:proofErr w:type="gramStart"/>
      <w:r w:rsidRPr="00F167A6">
        <w:rPr>
          <w:lang w:val="en-US"/>
        </w:rPr>
        <w:t>events</w:t>
      </w:r>
      <w:proofErr w:type="gramEnd"/>
      <w:r w:rsidRPr="00F167A6">
        <w:rPr>
          <w:lang w:val="en-US"/>
        </w:rPr>
        <w:t>, those tags help to identify the content of each event and to which technical field it belongs.</w:t>
      </w:r>
    </w:p>
    <w:p w14:paraId="6295517B" w14:textId="77777777" w:rsidR="00D23EE3" w:rsidRPr="00F167A6" w:rsidRDefault="00D23EE3" w:rsidP="00D23EE3">
      <w:pPr>
        <w:rPr>
          <w:lang w:val="en-US"/>
        </w:rPr>
      </w:pPr>
      <w:r w:rsidRPr="00F167A6">
        <w:rPr>
          <w:lang w:val="en-US"/>
        </w:rPr>
        <w:t>The tags can be constructed from the description of each event, or entered manually as each event object is created by the Swiss Engineering platforms admin.</w:t>
      </w:r>
    </w:p>
    <w:p w14:paraId="1563CF27" w14:textId="77777777" w:rsidR="00D23EE3" w:rsidRPr="00F167A6" w:rsidRDefault="00D23EE3" w:rsidP="00D23EE3">
      <w:pPr>
        <w:rPr>
          <w:lang w:val="en-US"/>
        </w:rPr>
      </w:pPr>
      <w:r w:rsidRPr="00F167A6">
        <w:rPr>
          <w:lang w:val="en-US"/>
        </w:rPr>
        <w:t>Those tags can be used later on to refer events to members interested in those tags, or to filter the results of event searching process.</w:t>
      </w:r>
    </w:p>
    <w:p w14:paraId="310EBB20" w14:textId="77777777" w:rsidR="00D23EE3" w:rsidRPr="00F167A6" w:rsidRDefault="00D23EE3" w:rsidP="00D23EE3">
      <w:pPr>
        <w:rPr>
          <w:lang w:val="en-US"/>
        </w:rPr>
      </w:pPr>
      <w:r w:rsidRPr="00F167A6">
        <w:rPr>
          <w:lang w:val="en-US"/>
        </w:rPr>
        <w:t xml:space="preserve">The Tagging System is the core of implementing the voice assistant feature in the Swiss Engineering event app, as there is no other way to save tags into the </w:t>
      </w:r>
      <w:proofErr w:type="gramStart"/>
      <w:r w:rsidRPr="00F167A6">
        <w:rPr>
          <w:lang w:val="en-US"/>
        </w:rPr>
        <w:t>users</w:t>
      </w:r>
      <w:proofErr w:type="gramEnd"/>
      <w:r w:rsidRPr="00F167A6">
        <w:rPr>
          <w:lang w:val="en-US"/>
        </w:rPr>
        <w:t xml:space="preserve"> profile but with interacting with basic AI called SEEA.</w:t>
      </w:r>
    </w:p>
    <w:p w14:paraId="27327DFC" w14:textId="01FCA0C6" w:rsidR="00D92B59" w:rsidRPr="00F167A6" w:rsidRDefault="00D23EE3" w:rsidP="00B55B82">
      <w:pPr>
        <w:rPr>
          <w:lang w:val="en-US"/>
        </w:rPr>
      </w:pPr>
      <w:r w:rsidRPr="00F167A6">
        <w:rPr>
          <w:lang w:val="en-US"/>
        </w:rPr>
        <w:t xml:space="preserve">The importance of the Tagging system is that it offers the ability to classify the events into more useful and meaningful </w:t>
      </w:r>
      <w:proofErr w:type="gramStart"/>
      <w:r w:rsidRPr="00F167A6">
        <w:rPr>
          <w:lang w:val="en-US"/>
        </w:rPr>
        <w:t>clusters, and</w:t>
      </w:r>
      <w:proofErr w:type="gramEnd"/>
      <w:r w:rsidRPr="00F167A6">
        <w:rPr>
          <w:lang w:val="en-US"/>
        </w:rPr>
        <w:t xml:space="preserve"> will help to retrieve even better results when it comes to search for events, as well as suggesting relevant events tailored to the users events and past booking. The extra system business value is that it offers the possibility to know which types of events </w:t>
      </w:r>
      <w:proofErr w:type="gramStart"/>
      <w:r w:rsidRPr="00F167A6">
        <w:rPr>
          <w:lang w:val="en-US"/>
        </w:rPr>
        <w:t>are the end-user mostly</w:t>
      </w:r>
      <w:proofErr w:type="gramEnd"/>
      <w:r w:rsidRPr="00F167A6">
        <w:rPr>
          <w:lang w:val="en-US"/>
        </w:rPr>
        <w:t xml:space="preserve"> interested in, so that the client might have an insight and can optimize the attendance rate and minimize the no-shows.</w:t>
      </w:r>
    </w:p>
    <w:p w14:paraId="4B5E99C7" w14:textId="5A6DCB0A" w:rsidR="00D92B59" w:rsidRPr="00F167A6" w:rsidRDefault="00D92B59" w:rsidP="00FE5AFD">
      <w:pPr>
        <w:pStyle w:val="Heading3"/>
        <w:numPr>
          <w:ilvl w:val="0"/>
          <w:numId w:val="10"/>
        </w:numPr>
        <w:ind w:left="426"/>
        <w:rPr>
          <w:lang w:val="en-US"/>
        </w:rPr>
      </w:pPr>
      <w:bookmarkStart w:id="183" w:name="_Toc14966772"/>
      <w:bookmarkStart w:id="184" w:name="_Toc14976769"/>
      <w:bookmarkStart w:id="185" w:name="_Toc14977814"/>
      <w:r w:rsidRPr="00F167A6">
        <w:rPr>
          <w:lang w:val="en-US"/>
        </w:rPr>
        <w:t>Talk To SEEA</w:t>
      </w:r>
      <w:bookmarkEnd w:id="183"/>
      <w:bookmarkEnd w:id="184"/>
      <w:bookmarkEnd w:id="185"/>
    </w:p>
    <w:p w14:paraId="41132117" w14:textId="4EF7D626" w:rsidR="00D510E3" w:rsidRPr="00A374A0" w:rsidRDefault="00D510E3" w:rsidP="00D510E3">
      <w:pPr>
        <w:rPr>
          <w:strike/>
          <w:lang w:val="en-US"/>
          <w:rPrChange w:id="186" w:author="Kalunder Madlaina" w:date="2019-07-26T11:22:00Z">
            <w:rPr>
              <w:lang w:val="en-US"/>
            </w:rPr>
          </w:rPrChange>
        </w:rPr>
      </w:pPr>
      <w:commentRangeStart w:id="187"/>
      <w:r w:rsidRPr="00A374A0">
        <w:rPr>
          <w:strike/>
          <w:lang w:val="en-US"/>
          <w:rPrChange w:id="188" w:author="Kalunder Madlaina" w:date="2019-07-26T11:22:00Z">
            <w:rPr>
              <w:lang w:val="en-US"/>
            </w:rPr>
          </w:rPrChange>
        </w:rPr>
        <w:t>The idea of having Voice Assistant feature were requested by the client, however finding its purpose of existing, function and the results that it should deliver was left to the team to develop.</w:t>
      </w:r>
      <w:commentRangeEnd w:id="187"/>
      <w:r w:rsidR="00A374A0">
        <w:rPr>
          <w:rStyle w:val="CommentReference"/>
        </w:rPr>
        <w:commentReference w:id="187"/>
      </w:r>
    </w:p>
    <w:p w14:paraId="78501E4D" w14:textId="2385ADEB" w:rsidR="00D92B59" w:rsidRPr="00F167A6" w:rsidRDefault="00D92B59" w:rsidP="00D510E3">
      <w:pPr>
        <w:rPr>
          <w:lang w:val="en-US"/>
        </w:rPr>
      </w:pPr>
      <w:r w:rsidRPr="00F167A6">
        <w:rPr>
          <w:lang w:val="en-US"/>
        </w:rPr>
        <w:t xml:space="preserve">Talk </w:t>
      </w:r>
      <w:proofErr w:type="gramStart"/>
      <w:r w:rsidRPr="00F167A6">
        <w:rPr>
          <w:lang w:val="en-US"/>
        </w:rPr>
        <w:t>To</w:t>
      </w:r>
      <w:proofErr w:type="gramEnd"/>
      <w:r w:rsidRPr="00F167A6">
        <w:rPr>
          <w:lang w:val="en-US"/>
        </w:rPr>
        <w:t xml:space="preserve"> SEEA has two modes, the first is the text mode, in which the end-user will choose to enter the input textually, and SEEA shall respond also in text. The end-user might choose also to give the input via voice, and in that case SEEA will also respond via voice, but both end-users and SEEAs input will still be shown as text, so that the end-user might still check if SEEA got what was said correctly, and that the end user may refer to the textual output in case the end-user didn’t get what SEEA said correctly.</w:t>
      </w:r>
    </w:p>
    <w:p w14:paraId="0A3B05E5" w14:textId="77777777" w:rsidR="00896676" w:rsidRDefault="00896676" w:rsidP="00D510E3">
      <w:pPr>
        <w:rPr>
          <w:lang w:val="en-US"/>
        </w:rPr>
      </w:pPr>
    </w:p>
    <w:p w14:paraId="69A24981" w14:textId="3FBE7FD6" w:rsidR="00D92B59" w:rsidRPr="00F167A6" w:rsidRDefault="00D92B59" w:rsidP="00D510E3">
      <w:pPr>
        <w:rPr>
          <w:lang w:val="en-US"/>
        </w:rPr>
      </w:pPr>
      <w:r w:rsidRPr="00F167A6">
        <w:rPr>
          <w:lang w:val="en-US"/>
        </w:rPr>
        <w:lastRenderedPageBreak/>
        <w:t>Talk To SEEA enable</w:t>
      </w:r>
      <w:r w:rsidR="003F4FD9" w:rsidRPr="00F167A6">
        <w:rPr>
          <w:lang w:val="en-US"/>
        </w:rPr>
        <w:t>s</w:t>
      </w:r>
      <w:r w:rsidRPr="00F167A6">
        <w:rPr>
          <w:lang w:val="en-US"/>
        </w:rPr>
        <w:t xml:space="preserve"> the end-user to have a conversation with the built-in Assistant</w:t>
      </w:r>
      <w:r w:rsidR="00896676">
        <w:rPr>
          <w:lang w:val="en-US"/>
        </w:rPr>
        <w:t xml:space="preserve"> (see figure 15 and figure 16)</w:t>
      </w:r>
      <w:r w:rsidRPr="00F167A6">
        <w:rPr>
          <w:lang w:val="en-US"/>
        </w:rPr>
        <w:t xml:space="preserve">, so that the end-user may enter the Tags that the end-user find interesting, </w:t>
      </w:r>
      <w:r w:rsidR="00896676">
        <w:rPr>
          <w:lang w:val="en-US"/>
        </w:rPr>
        <w:t xml:space="preserve">to use those </w:t>
      </w:r>
      <w:proofErr w:type="spellStart"/>
      <w:r w:rsidR="00896676">
        <w:rPr>
          <w:lang w:val="en-US"/>
        </w:rPr>
        <w:t>tahs</w:t>
      </w:r>
      <w:proofErr w:type="spellEnd"/>
      <w:r w:rsidRPr="00F167A6">
        <w:rPr>
          <w:lang w:val="en-US"/>
        </w:rPr>
        <w:t xml:space="preserve"> then to re-direct events to the </w:t>
      </w:r>
      <w:hyperlink w:anchor="_Get_Inspired" w:history="1">
        <w:r w:rsidRPr="00F167A6">
          <w:rPr>
            <w:lang w:val="en-US"/>
          </w:rPr>
          <w:t>Get Inspired</w:t>
        </w:r>
      </w:hyperlink>
      <w:r w:rsidRPr="00F167A6">
        <w:rPr>
          <w:lang w:val="en-US"/>
        </w:rPr>
        <w:t xml:space="preserve"> page</w:t>
      </w:r>
      <w:r w:rsidR="00896676">
        <w:rPr>
          <w:lang w:val="en-US"/>
        </w:rPr>
        <w:t>, in order for them to be suggested to the user</w:t>
      </w:r>
      <w:r w:rsidRPr="00F167A6">
        <w:rPr>
          <w:lang w:val="en-US"/>
        </w:rPr>
        <w:t>.</w:t>
      </w:r>
    </w:p>
    <w:p w14:paraId="2AC579FC" w14:textId="44E04BD1" w:rsidR="00D92B59" w:rsidRPr="00F167A6" w:rsidRDefault="00D92B59" w:rsidP="00D92B59">
      <w:pPr>
        <w:rPr>
          <w:lang w:val="en-US"/>
        </w:rPr>
      </w:pPr>
      <w:r w:rsidRPr="00F167A6">
        <w:rPr>
          <w:lang w:val="en-US"/>
        </w:rPr>
        <w:t>If the end-user entered Tags were found, SEEA will show also a small action button in the suggestions bar that opens the Get Inspired page.</w:t>
      </w:r>
    </w:p>
    <w:p w14:paraId="780D38A0" w14:textId="68A7F0AE" w:rsidR="00D92B59" w:rsidRPr="00F167A6" w:rsidRDefault="005F25D6" w:rsidP="00D510E3">
      <w:pPr>
        <w:rPr>
          <w:lang w:val="en-US"/>
        </w:rPr>
      </w:pPr>
      <w:r w:rsidRPr="00F167A6">
        <w:rPr>
          <w:lang w:val="en-US"/>
        </w:rPr>
        <w:t xml:space="preserve">In order to implement the Voice Assistant, the </w:t>
      </w:r>
      <w:hyperlink w:anchor="_Xam.Plugins.TextToSpeech" w:history="1">
        <w:proofErr w:type="spellStart"/>
        <w:r w:rsidRPr="00F167A6">
          <w:rPr>
            <w:lang w:val="en-US"/>
          </w:rPr>
          <w:t>Xam.plugins.TextToSpeech</w:t>
        </w:r>
        <w:proofErr w:type="spellEnd"/>
      </w:hyperlink>
      <w:r w:rsidRPr="00F167A6">
        <w:rPr>
          <w:lang w:val="en-US"/>
        </w:rPr>
        <w:t xml:space="preserve"> is used to generate the voice out of the textual result generated by the simple AI implemented, due to its good reputation (Number Of Downloads), simplicity and no pre-usage conditions nor authentication like </w:t>
      </w:r>
      <w:hyperlink w:anchor="_Google.Cloud.TextToSpeech.V1" w:history="1">
        <w:proofErr w:type="spellStart"/>
        <w:r w:rsidRPr="00F167A6">
          <w:rPr>
            <w:lang w:val="en-US"/>
          </w:rPr>
          <w:t>Google.Cloud.TextToSpeech</w:t>
        </w:r>
        <w:proofErr w:type="spellEnd"/>
      </w:hyperlink>
      <w:r w:rsidRPr="00F167A6">
        <w:rPr>
          <w:lang w:val="en-US"/>
        </w:rPr>
        <w:t>.</w:t>
      </w:r>
    </w:p>
    <w:p w14:paraId="0DC9248C" w14:textId="77777777" w:rsidR="00D510E3" w:rsidRPr="00F167A6" w:rsidRDefault="00D510E3" w:rsidP="00D510E3">
      <w:pPr>
        <w:rPr>
          <w:lang w:val="en-US"/>
        </w:rPr>
      </w:pPr>
    </w:p>
    <w:p w14:paraId="5E8B6501" w14:textId="41E1714B" w:rsidR="003F4FD9" w:rsidRPr="00F167A6" w:rsidRDefault="004D7CF6" w:rsidP="00D92B59">
      <w:pPr>
        <w:pStyle w:val="Header"/>
        <w:jc w:val="center"/>
        <w:rPr>
          <w:lang w:val="en-US"/>
        </w:rPr>
      </w:pPr>
      <w:r w:rsidRPr="00F167A6">
        <w:rPr>
          <w:noProof/>
          <w:lang w:val="en-US"/>
        </w:rPr>
        <w:drawing>
          <wp:anchor distT="0" distB="0" distL="114300" distR="114300" simplePos="0" relativeHeight="251686912" behindDoc="0" locked="0" layoutInCell="1" allowOverlap="1" wp14:anchorId="22A3488B" wp14:editId="07A4204C">
            <wp:simplePos x="0" y="0"/>
            <wp:positionH relativeFrom="column">
              <wp:posOffset>3368675</wp:posOffset>
            </wp:positionH>
            <wp:positionV relativeFrom="paragraph">
              <wp:posOffset>38735</wp:posOffset>
            </wp:positionV>
            <wp:extent cx="2114550" cy="4590415"/>
            <wp:effectExtent l="0" t="0" r="6350" b="0"/>
            <wp:wrapNone/>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114550" cy="4590415"/>
                    </a:xfrm>
                    <a:prstGeom prst="rect">
                      <a:avLst/>
                    </a:prstGeom>
                  </pic:spPr>
                </pic:pic>
              </a:graphicData>
            </a:graphic>
            <wp14:sizeRelH relativeFrom="page">
              <wp14:pctWidth>0</wp14:pctWidth>
            </wp14:sizeRelH>
            <wp14:sizeRelV relativeFrom="page">
              <wp14:pctHeight>0</wp14:pctHeight>
            </wp14:sizeRelV>
          </wp:anchor>
        </w:drawing>
      </w:r>
      <w:r w:rsidRPr="00F167A6">
        <w:rPr>
          <w:noProof/>
          <w:lang w:val="en-US"/>
        </w:rPr>
        <w:drawing>
          <wp:anchor distT="0" distB="0" distL="114300" distR="114300" simplePos="0" relativeHeight="251687936" behindDoc="0" locked="0" layoutInCell="1" allowOverlap="1" wp14:anchorId="35229A67" wp14:editId="45093417">
            <wp:simplePos x="0" y="0"/>
            <wp:positionH relativeFrom="column">
              <wp:posOffset>470535</wp:posOffset>
            </wp:positionH>
            <wp:positionV relativeFrom="paragraph">
              <wp:posOffset>38768</wp:posOffset>
            </wp:positionV>
            <wp:extent cx="2130425" cy="4593590"/>
            <wp:effectExtent l="0" t="0" r="3175" b="3810"/>
            <wp:wrapNone/>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30425" cy="4593590"/>
                    </a:xfrm>
                    <a:prstGeom prst="rect">
                      <a:avLst/>
                    </a:prstGeom>
                  </pic:spPr>
                </pic:pic>
              </a:graphicData>
            </a:graphic>
            <wp14:sizeRelH relativeFrom="page">
              <wp14:pctWidth>0</wp14:pctWidth>
            </wp14:sizeRelH>
            <wp14:sizeRelV relativeFrom="page">
              <wp14:pctHeight>0</wp14:pctHeight>
            </wp14:sizeRelV>
          </wp:anchor>
        </w:drawing>
      </w:r>
    </w:p>
    <w:p w14:paraId="5EFE9079" w14:textId="7F15EE41" w:rsidR="003F4FD9" w:rsidRPr="00F167A6" w:rsidRDefault="003F4FD9" w:rsidP="00D92B59">
      <w:pPr>
        <w:pStyle w:val="Header"/>
        <w:jc w:val="center"/>
        <w:rPr>
          <w:lang w:val="en-US"/>
        </w:rPr>
      </w:pPr>
    </w:p>
    <w:p w14:paraId="05B818F5" w14:textId="18E455BF" w:rsidR="003F4FD9" w:rsidRPr="00F167A6" w:rsidRDefault="003F4FD9" w:rsidP="00D92B59">
      <w:pPr>
        <w:pStyle w:val="Header"/>
        <w:jc w:val="center"/>
        <w:rPr>
          <w:lang w:val="en-US"/>
        </w:rPr>
      </w:pPr>
    </w:p>
    <w:p w14:paraId="200EE5FF" w14:textId="1EC973EC" w:rsidR="003F4FD9" w:rsidRPr="00F167A6" w:rsidRDefault="003F4FD9" w:rsidP="00D92B59">
      <w:pPr>
        <w:pStyle w:val="Header"/>
        <w:jc w:val="center"/>
        <w:rPr>
          <w:lang w:val="en-US"/>
        </w:rPr>
      </w:pPr>
    </w:p>
    <w:p w14:paraId="14D4E4C2" w14:textId="1DB9E910" w:rsidR="003F4FD9" w:rsidRPr="00F167A6" w:rsidRDefault="003F4FD9" w:rsidP="00D92B59">
      <w:pPr>
        <w:pStyle w:val="Header"/>
        <w:jc w:val="center"/>
        <w:rPr>
          <w:lang w:val="en-US"/>
        </w:rPr>
      </w:pPr>
    </w:p>
    <w:p w14:paraId="53E28B99" w14:textId="69047274" w:rsidR="003F4FD9" w:rsidRPr="00F167A6" w:rsidRDefault="003F4FD9" w:rsidP="00D92B59">
      <w:pPr>
        <w:pStyle w:val="Header"/>
        <w:jc w:val="center"/>
        <w:rPr>
          <w:lang w:val="en-US"/>
        </w:rPr>
      </w:pPr>
    </w:p>
    <w:p w14:paraId="1D0CC1E7" w14:textId="77777777" w:rsidR="003F4FD9" w:rsidRPr="00F167A6" w:rsidRDefault="003F4FD9" w:rsidP="00D92B59">
      <w:pPr>
        <w:pStyle w:val="Header"/>
        <w:jc w:val="center"/>
        <w:rPr>
          <w:lang w:val="en-US"/>
        </w:rPr>
      </w:pPr>
    </w:p>
    <w:p w14:paraId="3D4E0246" w14:textId="4C813FB7" w:rsidR="003F4FD9" w:rsidRPr="00F167A6" w:rsidRDefault="003F4FD9" w:rsidP="00D92B59">
      <w:pPr>
        <w:pStyle w:val="Header"/>
        <w:jc w:val="center"/>
        <w:rPr>
          <w:lang w:val="en-US"/>
        </w:rPr>
      </w:pPr>
    </w:p>
    <w:p w14:paraId="1F696A6F" w14:textId="06A482BA" w:rsidR="003F4FD9" w:rsidRPr="00F167A6" w:rsidRDefault="003F4FD9" w:rsidP="00D92B59">
      <w:pPr>
        <w:pStyle w:val="Header"/>
        <w:jc w:val="center"/>
        <w:rPr>
          <w:lang w:val="en-US"/>
        </w:rPr>
      </w:pPr>
    </w:p>
    <w:p w14:paraId="6380193F" w14:textId="6151FAF6" w:rsidR="003F4FD9" w:rsidRPr="00F167A6" w:rsidRDefault="003F4FD9" w:rsidP="00D92B59">
      <w:pPr>
        <w:pStyle w:val="Header"/>
        <w:jc w:val="center"/>
        <w:rPr>
          <w:lang w:val="en-US"/>
        </w:rPr>
      </w:pPr>
    </w:p>
    <w:p w14:paraId="1AE16D43" w14:textId="27E131BE" w:rsidR="003F4FD9" w:rsidRPr="00F167A6" w:rsidRDefault="003F4FD9" w:rsidP="00D92B59">
      <w:pPr>
        <w:pStyle w:val="Header"/>
        <w:jc w:val="center"/>
        <w:rPr>
          <w:lang w:val="en-US"/>
        </w:rPr>
      </w:pPr>
    </w:p>
    <w:p w14:paraId="4BE636F3" w14:textId="01F8D4AB" w:rsidR="003F4FD9" w:rsidRPr="00F167A6" w:rsidRDefault="003F4FD9" w:rsidP="003F4FD9">
      <w:pPr>
        <w:rPr>
          <w:lang w:val="en-US"/>
        </w:rPr>
      </w:pPr>
    </w:p>
    <w:p w14:paraId="245FA28E" w14:textId="568A9126" w:rsidR="003F4FD9" w:rsidRPr="00F167A6" w:rsidRDefault="003F4FD9" w:rsidP="003F4FD9">
      <w:pPr>
        <w:rPr>
          <w:lang w:val="en-US"/>
        </w:rPr>
      </w:pPr>
    </w:p>
    <w:p w14:paraId="37D51BC2" w14:textId="4EA9DAC7" w:rsidR="00D23EE3" w:rsidRPr="00F167A6" w:rsidRDefault="00D23EE3" w:rsidP="00D23EE3">
      <w:pPr>
        <w:rPr>
          <w:lang w:val="en-US"/>
        </w:rPr>
      </w:pPr>
    </w:p>
    <w:p w14:paraId="1E2A1D24" w14:textId="7DFF65DB" w:rsidR="00186082" w:rsidRPr="00F167A6" w:rsidRDefault="00D510E3" w:rsidP="00186082">
      <w:pPr>
        <w:rPr>
          <w:lang w:val="en-US"/>
        </w:rPr>
      </w:pPr>
      <w:r w:rsidRPr="00F167A6">
        <w:rPr>
          <w:noProof/>
          <w:lang w:val="en-US"/>
        </w:rPr>
        <mc:AlternateContent>
          <mc:Choice Requires="wps">
            <w:drawing>
              <wp:anchor distT="0" distB="0" distL="114300" distR="114300" simplePos="0" relativeHeight="251692032" behindDoc="0" locked="0" layoutInCell="1" allowOverlap="1" wp14:anchorId="622C82E3" wp14:editId="2EB7D1F4">
                <wp:simplePos x="0" y="0"/>
                <wp:positionH relativeFrom="column">
                  <wp:posOffset>3500120</wp:posOffset>
                </wp:positionH>
                <wp:positionV relativeFrom="paragraph">
                  <wp:posOffset>280035</wp:posOffset>
                </wp:positionV>
                <wp:extent cx="1914525" cy="635"/>
                <wp:effectExtent l="0" t="0" r="3175" b="0"/>
                <wp:wrapNone/>
                <wp:docPr id="136" name="Text Box 136"/>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wps:spPr>
                      <wps:txbx>
                        <w:txbxContent>
                          <w:p w14:paraId="32F1D24B" w14:textId="09D6634D" w:rsidR="00214482" w:rsidRPr="00D510E3" w:rsidRDefault="00214482" w:rsidP="00D510E3">
                            <w:pPr>
                              <w:pStyle w:val="Header"/>
                              <w:jc w:val="center"/>
                              <w:rPr>
                                <w:rFonts w:ascii="Times New Roman" w:hAnsi="Times New Roman"/>
                                <w:sz w:val="20"/>
                                <w:szCs w:val="20"/>
                                <w:lang w:val="en-US"/>
                              </w:rPr>
                            </w:pPr>
                            <w:r w:rsidRPr="00D510E3">
                              <w:rPr>
                                <w:sz w:val="20"/>
                                <w:szCs w:val="20"/>
                                <w:lang w:val="en-US"/>
                              </w:rPr>
                              <w:t xml:space="preserve">Figure </w:t>
                            </w:r>
                            <w:r w:rsidRPr="00D510E3">
                              <w:rPr>
                                <w:sz w:val="20"/>
                                <w:szCs w:val="20"/>
                              </w:rPr>
                              <w:fldChar w:fldCharType="begin"/>
                            </w:r>
                            <w:r w:rsidRPr="00D510E3">
                              <w:rPr>
                                <w:sz w:val="20"/>
                                <w:szCs w:val="20"/>
                                <w:lang w:val="en-US"/>
                              </w:rPr>
                              <w:instrText xml:space="preserve"> SEQ Figure \* ARABIC </w:instrText>
                            </w:r>
                            <w:r w:rsidRPr="00D510E3">
                              <w:rPr>
                                <w:sz w:val="20"/>
                                <w:szCs w:val="20"/>
                              </w:rPr>
                              <w:fldChar w:fldCharType="separate"/>
                            </w:r>
                            <w:r>
                              <w:rPr>
                                <w:noProof/>
                                <w:sz w:val="20"/>
                                <w:szCs w:val="20"/>
                                <w:lang w:val="en-US"/>
                              </w:rPr>
                              <w:t>15</w:t>
                            </w:r>
                            <w:r w:rsidRPr="00D510E3">
                              <w:rPr>
                                <w:sz w:val="20"/>
                                <w:szCs w:val="20"/>
                              </w:rPr>
                              <w:fldChar w:fldCharType="end"/>
                            </w:r>
                            <w:r w:rsidRPr="00D510E3">
                              <w:rPr>
                                <w:sz w:val="20"/>
                                <w:szCs w:val="20"/>
                                <w:lang w:val="en-US"/>
                              </w:rPr>
                              <w:t xml:space="preserve"> Talk to SEEA via voice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22C82E3" id="_x0000_t202" coordsize="21600,21600" o:spt="202" path="m,l,21600r21600,l21600,xe">
                <v:stroke joinstyle="miter"/>
                <v:path gradientshapeok="t" o:connecttype="rect"/>
              </v:shapetype>
              <v:shape id="Text Box 136" o:spid="_x0000_s1026" type="#_x0000_t202" style="position:absolute;left:0;text-align:left;margin-left:275.6pt;margin-top:22.05pt;width:150.7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" stroked="f">
                <v:textbox style="mso-fit-shape-to-text:t" inset="0,0,0,0">
                  <w:txbxContent>
                    <w:p w14:paraId="32F1D24B" w14:textId="09D6634D" w:rsidR="00214482" w:rsidRPr="00D510E3" w:rsidRDefault="00214482" w:rsidP="00D510E3">
                      <w:pPr>
                        <w:pStyle w:val="Header"/>
                        <w:jc w:val="center"/>
                        <w:rPr>
                          <w:rFonts w:ascii="Times New Roman" w:hAnsi="Times New Roman"/>
                          <w:sz w:val="20"/>
                          <w:szCs w:val="20"/>
                          <w:lang w:val="en-US"/>
                        </w:rPr>
                      </w:pPr>
                      <w:r w:rsidRPr="00D510E3">
                        <w:rPr>
                          <w:sz w:val="20"/>
                          <w:szCs w:val="20"/>
                          <w:lang w:val="en-US"/>
                        </w:rPr>
                        <w:t xml:space="preserve">Figure </w:t>
                      </w:r>
                      <w:r w:rsidRPr="00D510E3">
                        <w:rPr>
                          <w:sz w:val="20"/>
                          <w:szCs w:val="20"/>
                        </w:rPr>
                        <w:fldChar w:fldCharType="begin"/>
                      </w:r>
                      <w:r w:rsidRPr="00D510E3">
                        <w:rPr>
                          <w:sz w:val="20"/>
                          <w:szCs w:val="20"/>
                          <w:lang w:val="en-US"/>
                        </w:rPr>
                        <w:instrText xml:space="preserve"> SEQ Figure \* ARABIC </w:instrText>
                      </w:r>
                      <w:r w:rsidRPr="00D510E3">
                        <w:rPr>
                          <w:sz w:val="20"/>
                          <w:szCs w:val="20"/>
                        </w:rPr>
                        <w:fldChar w:fldCharType="separate"/>
                      </w:r>
                      <w:r>
                        <w:rPr>
                          <w:noProof/>
                          <w:sz w:val="20"/>
                          <w:szCs w:val="20"/>
                          <w:lang w:val="en-US"/>
                        </w:rPr>
                        <w:t>15</w:t>
                      </w:r>
                      <w:r w:rsidRPr="00D510E3">
                        <w:rPr>
                          <w:sz w:val="20"/>
                          <w:szCs w:val="20"/>
                        </w:rPr>
                        <w:fldChar w:fldCharType="end"/>
                      </w:r>
                      <w:r w:rsidRPr="00D510E3">
                        <w:rPr>
                          <w:sz w:val="20"/>
                          <w:szCs w:val="20"/>
                          <w:lang w:val="en-US"/>
                        </w:rPr>
                        <w:t xml:space="preserve"> Talk to SEEA via voice</w:t>
                      </w:r>
                    </w:p>
                  </w:txbxContent>
                </v:textbox>
              </v:shape>
            </w:pict>
          </mc:Fallback>
        </mc:AlternateContent>
      </w:r>
      <w:r w:rsidRPr="00F167A6">
        <w:rPr>
          <w:noProof/>
          <w:lang w:val="en-US"/>
        </w:rPr>
        <mc:AlternateContent>
          <mc:Choice Requires="wps">
            <w:drawing>
              <wp:anchor distT="0" distB="0" distL="114300" distR="114300" simplePos="0" relativeHeight="251689984" behindDoc="0" locked="0" layoutInCell="1" allowOverlap="1" wp14:anchorId="62F9250D" wp14:editId="7C29FF0D">
                <wp:simplePos x="0" y="0"/>
                <wp:positionH relativeFrom="column">
                  <wp:posOffset>643255</wp:posOffset>
                </wp:positionH>
                <wp:positionV relativeFrom="paragraph">
                  <wp:posOffset>280035</wp:posOffset>
                </wp:positionV>
                <wp:extent cx="1882775" cy="63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882775" cy="635"/>
                        </a:xfrm>
                        <a:prstGeom prst="rect">
                          <a:avLst/>
                        </a:prstGeom>
                        <a:solidFill>
                          <a:prstClr val="white"/>
                        </a:solidFill>
                        <a:ln>
                          <a:noFill/>
                        </a:ln>
                      </wps:spPr>
                      <wps:txbx>
                        <w:txbxContent>
                          <w:p w14:paraId="5576DD65" w14:textId="1C4FDED8" w:rsidR="00214482" w:rsidRPr="00D510E3" w:rsidRDefault="00214482" w:rsidP="00D510E3">
                            <w:pPr>
                              <w:pStyle w:val="Header"/>
                              <w:jc w:val="center"/>
                              <w:rPr>
                                <w:rFonts w:ascii="Times New Roman" w:hAnsi="Times New Roman"/>
                                <w:sz w:val="20"/>
                                <w:szCs w:val="20"/>
                                <w:lang w:val="en-US"/>
                              </w:rPr>
                            </w:pPr>
                            <w:r w:rsidRPr="00D510E3">
                              <w:rPr>
                                <w:sz w:val="20"/>
                                <w:szCs w:val="20"/>
                                <w:lang w:val="en-US"/>
                              </w:rPr>
                              <w:t xml:space="preserve">Figure </w:t>
                            </w:r>
                            <w:r w:rsidRPr="00D510E3">
                              <w:rPr>
                                <w:sz w:val="20"/>
                                <w:szCs w:val="20"/>
                              </w:rPr>
                              <w:fldChar w:fldCharType="begin"/>
                            </w:r>
                            <w:r w:rsidRPr="00D510E3">
                              <w:rPr>
                                <w:sz w:val="20"/>
                                <w:szCs w:val="20"/>
                                <w:lang w:val="en-US"/>
                              </w:rPr>
                              <w:instrText xml:space="preserve"> SEQ Figure \* ARABIC </w:instrText>
                            </w:r>
                            <w:r w:rsidRPr="00D510E3">
                              <w:rPr>
                                <w:sz w:val="20"/>
                                <w:szCs w:val="20"/>
                              </w:rPr>
                              <w:fldChar w:fldCharType="separate"/>
                            </w:r>
                            <w:r>
                              <w:rPr>
                                <w:noProof/>
                                <w:sz w:val="20"/>
                                <w:szCs w:val="20"/>
                                <w:lang w:val="en-US"/>
                              </w:rPr>
                              <w:t>16</w:t>
                            </w:r>
                            <w:r w:rsidRPr="00D510E3">
                              <w:rPr>
                                <w:sz w:val="20"/>
                                <w:szCs w:val="20"/>
                              </w:rPr>
                              <w:fldChar w:fldCharType="end"/>
                            </w:r>
                            <w:r w:rsidRPr="00D510E3">
                              <w:rPr>
                                <w:sz w:val="20"/>
                                <w:szCs w:val="20"/>
                                <w:lang w:val="en-US"/>
                              </w:rPr>
                              <w:t xml:space="preserve"> Talk to SEEA via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9250D" id="Text Box 135" o:spid="_x0000_s1027" type="#_x0000_t202" style="position:absolute;left:0;text-align:left;margin-left:50.65pt;margin-top:22.05pt;width:148.2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" stroked="f">
                <v:textbox style="mso-fit-shape-to-text:t" inset="0,0,0,0">
                  <w:txbxContent>
                    <w:p w14:paraId="5576DD65" w14:textId="1C4FDED8" w:rsidR="00214482" w:rsidRPr="00D510E3" w:rsidRDefault="00214482" w:rsidP="00D510E3">
                      <w:pPr>
                        <w:pStyle w:val="Header"/>
                        <w:jc w:val="center"/>
                        <w:rPr>
                          <w:rFonts w:ascii="Times New Roman" w:hAnsi="Times New Roman"/>
                          <w:sz w:val="20"/>
                          <w:szCs w:val="20"/>
                          <w:lang w:val="en-US"/>
                        </w:rPr>
                      </w:pPr>
                      <w:r w:rsidRPr="00D510E3">
                        <w:rPr>
                          <w:sz w:val="20"/>
                          <w:szCs w:val="20"/>
                          <w:lang w:val="en-US"/>
                        </w:rPr>
                        <w:t xml:space="preserve">Figure </w:t>
                      </w:r>
                      <w:r w:rsidRPr="00D510E3">
                        <w:rPr>
                          <w:sz w:val="20"/>
                          <w:szCs w:val="20"/>
                        </w:rPr>
                        <w:fldChar w:fldCharType="begin"/>
                      </w:r>
                      <w:r w:rsidRPr="00D510E3">
                        <w:rPr>
                          <w:sz w:val="20"/>
                          <w:szCs w:val="20"/>
                          <w:lang w:val="en-US"/>
                        </w:rPr>
                        <w:instrText xml:space="preserve"> SEQ Figure \* ARABIC </w:instrText>
                      </w:r>
                      <w:r w:rsidRPr="00D510E3">
                        <w:rPr>
                          <w:sz w:val="20"/>
                          <w:szCs w:val="20"/>
                        </w:rPr>
                        <w:fldChar w:fldCharType="separate"/>
                      </w:r>
                      <w:r>
                        <w:rPr>
                          <w:noProof/>
                          <w:sz w:val="20"/>
                          <w:szCs w:val="20"/>
                          <w:lang w:val="en-US"/>
                        </w:rPr>
                        <w:t>16</w:t>
                      </w:r>
                      <w:r w:rsidRPr="00D510E3">
                        <w:rPr>
                          <w:sz w:val="20"/>
                          <w:szCs w:val="20"/>
                        </w:rPr>
                        <w:fldChar w:fldCharType="end"/>
                      </w:r>
                      <w:r w:rsidRPr="00D510E3">
                        <w:rPr>
                          <w:sz w:val="20"/>
                          <w:szCs w:val="20"/>
                          <w:lang w:val="en-US"/>
                        </w:rPr>
                        <w:t xml:space="preserve"> Talk to SEEA via text</w:t>
                      </w:r>
                    </w:p>
                  </w:txbxContent>
                </v:textbox>
              </v:shape>
            </w:pict>
          </mc:Fallback>
        </mc:AlternateContent>
      </w:r>
    </w:p>
    <w:p w14:paraId="1A30A3F9" w14:textId="202AD923" w:rsidR="00946B4E" w:rsidRPr="00F167A6" w:rsidRDefault="00946B4E" w:rsidP="00682007">
      <w:pPr>
        <w:rPr>
          <w:lang w:val="en-US"/>
        </w:rPr>
      </w:pPr>
    </w:p>
    <w:p w14:paraId="1A5FC953" w14:textId="3449139D" w:rsidR="005B2FC0" w:rsidRPr="00F167A6" w:rsidRDefault="005B2FC0">
      <w:pPr>
        <w:spacing w:after="160" w:line="259" w:lineRule="auto"/>
        <w:rPr>
          <w:rFonts w:asciiTheme="majorHAnsi" w:eastAsiaTheme="majorEastAsia" w:hAnsiTheme="majorHAnsi" w:cstheme="majorBidi"/>
          <w:color w:val="1F3763" w:themeColor="accent1" w:themeShade="7F"/>
          <w:lang w:val="en-US"/>
        </w:rPr>
      </w:pPr>
      <w:r w:rsidRPr="00F167A6">
        <w:rPr>
          <w:lang w:val="en-US"/>
        </w:rPr>
        <w:br w:type="page"/>
      </w:r>
    </w:p>
    <w:p w14:paraId="76680EE9" w14:textId="34987E17" w:rsidR="00682007" w:rsidRPr="00F167A6" w:rsidRDefault="005B2FC0" w:rsidP="00FE5AFD">
      <w:pPr>
        <w:pStyle w:val="Heading3"/>
        <w:numPr>
          <w:ilvl w:val="0"/>
          <w:numId w:val="10"/>
        </w:numPr>
        <w:ind w:left="426"/>
        <w:rPr>
          <w:lang w:val="en-US"/>
        </w:rPr>
      </w:pPr>
      <w:bookmarkStart w:id="189" w:name="_Toc14966773"/>
      <w:bookmarkStart w:id="190" w:name="_Toc14976770"/>
      <w:bookmarkStart w:id="191" w:name="_Toc14977815"/>
      <w:r w:rsidRPr="00F167A6">
        <w:rPr>
          <w:lang w:val="en-US"/>
        </w:rPr>
        <w:lastRenderedPageBreak/>
        <w:t>Create familiarity in society</w:t>
      </w:r>
      <w:bookmarkEnd w:id="189"/>
      <w:bookmarkEnd w:id="190"/>
      <w:bookmarkEnd w:id="191"/>
    </w:p>
    <w:p w14:paraId="50D69438" w14:textId="6773DC63" w:rsidR="00B853A7" w:rsidRPr="00F167A6" w:rsidRDefault="005B2FC0" w:rsidP="00B853A7">
      <w:pPr>
        <w:rPr>
          <w:moveTo w:id="192" w:author="Kalunder Madlaina" w:date="2019-07-30T09:47:00Z"/>
          <w:lang w:val="en-US"/>
        </w:rPr>
      </w:pPr>
      <w:del w:id="193" w:author="Kalunder Madlaina" w:date="2019-07-30T09:48:00Z">
        <w:r w:rsidRPr="00F167A6" w:rsidDel="00B853A7">
          <w:rPr>
            <w:lang w:val="en-US"/>
          </w:rPr>
          <w:delText>This</w:delText>
        </w:r>
        <w:r w:rsidR="00682007" w:rsidRPr="00F167A6" w:rsidDel="00B853A7">
          <w:rPr>
            <w:lang w:val="en-US"/>
          </w:rPr>
          <w:delText xml:space="preserve"> idea was formalized to take a step, and act against the loneliness. </w:delText>
        </w:r>
      </w:del>
      <w:r w:rsidR="00682007" w:rsidRPr="00F167A6">
        <w:rPr>
          <w:lang w:val="en-US"/>
        </w:rPr>
        <w:t xml:space="preserve">The idea of the </w:t>
      </w:r>
      <w:del w:id="194" w:author="Kalunder Madlaina" w:date="2019-07-30T09:49:00Z">
        <w:r w:rsidR="00682007" w:rsidRPr="00F167A6" w:rsidDel="00B853A7">
          <w:rPr>
            <w:lang w:val="en-US"/>
          </w:rPr>
          <w:delText>Social Factor</w:delText>
        </w:r>
      </w:del>
      <w:proofErr w:type="spellStart"/>
      <w:ins w:id="195" w:author="Kalunder Madlaina" w:date="2019-07-30T09:49:00Z">
        <w:r w:rsidR="00B853A7">
          <w:rPr>
            <w:lang w:val="en-US"/>
          </w:rPr>
          <w:t>the</w:t>
        </w:r>
        <w:proofErr w:type="spellEnd"/>
        <w:r w:rsidR="00B853A7">
          <w:rPr>
            <w:lang w:val="en-US"/>
          </w:rPr>
          <w:t xml:space="preserve"> Co-Attendees</w:t>
        </w:r>
      </w:ins>
      <w:r w:rsidR="00682007" w:rsidRPr="00F167A6">
        <w:rPr>
          <w:lang w:val="en-US"/>
        </w:rPr>
        <w:t xml:space="preserve"> is to recommend events to an end-user</w:t>
      </w:r>
      <w:ins w:id="196" w:author="Kalunder Madlaina" w:date="2019-07-30T09:49:00Z">
        <w:r w:rsidR="00B853A7">
          <w:rPr>
            <w:lang w:val="en-US"/>
          </w:rPr>
          <w:t xml:space="preserve"> based on a Social </w:t>
        </w:r>
        <w:proofErr w:type="spellStart"/>
        <w:r w:rsidR="00B853A7">
          <w:rPr>
            <w:lang w:val="en-US"/>
          </w:rPr>
          <w:t>Factor</w:t>
        </w:r>
      </w:ins>
      <w:ins w:id="197" w:author="Kalunder Madlaina" w:date="2019-07-30T09:47:00Z">
        <w:r w:rsidR="00B853A7">
          <w:rPr>
            <w:lang w:val="en-US"/>
          </w:rPr>
          <w:t>.</w:t>
        </w:r>
      </w:ins>
      <w:proofErr w:type="spellEnd"/>
      <w:del w:id="198" w:author="Kalunder Madlaina" w:date="2019-07-30T09:47:00Z">
        <w:r w:rsidR="00682007" w:rsidRPr="00F167A6" w:rsidDel="00B853A7">
          <w:rPr>
            <w:lang w:val="en-US"/>
          </w:rPr>
          <w:delText>,</w:delText>
        </w:r>
      </w:del>
      <w:r w:rsidR="00682007" w:rsidRPr="00F167A6">
        <w:rPr>
          <w:lang w:val="en-US"/>
        </w:rPr>
        <w:t xml:space="preserve"> </w:t>
      </w:r>
      <w:moveToRangeStart w:id="199" w:author="Kalunder Madlaina" w:date="2019-07-30T09:47:00Z" w:name="move15372486"/>
      <w:moveTo w:id="200" w:author="Kalunder Madlaina" w:date="2019-07-30T09:47:00Z">
        <w:r w:rsidR="00B853A7" w:rsidRPr="00F167A6">
          <w:rPr>
            <w:lang w:val="en-US"/>
          </w:rPr>
          <w:t xml:space="preserve">This idea </w:t>
        </w:r>
      </w:moveTo>
      <w:ins w:id="201" w:author="Kalunder Madlaina" w:date="2019-07-30T09:48:00Z">
        <w:r w:rsidR="00B853A7" w:rsidRPr="00F167A6">
          <w:rPr>
            <w:lang w:val="en-US"/>
          </w:rPr>
          <w:t>was formalized to take a step, and act against the loneliness</w:t>
        </w:r>
        <w:r w:rsidR="00B853A7">
          <w:rPr>
            <w:lang w:val="en-US"/>
          </w:rPr>
          <w:t xml:space="preserve">. </w:t>
        </w:r>
        <w:proofErr w:type="spellStart"/>
        <w:r w:rsidR="00B853A7">
          <w:rPr>
            <w:lang w:val="en-US"/>
          </w:rPr>
          <w:t xml:space="preserve">It </w:t>
        </w:r>
      </w:ins>
      <w:moveTo w:id="202" w:author="Kalunder Madlaina" w:date="2019-07-30T09:47:00Z">
        <w:r w:rsidR="00B853A7" w:rsidRPr="00F167A6">
          <w:rPr>
            <w:lang w:val="en-US"/>
          </w:rPr>
          <w:t>will</w:t>
        </w:r>
        <w:proofErr w:type="spellEnd"/>
        <w:r w:rsidR="00B853A7" w:rsidRPr="00F167A6">
          <w:rPr>
            <w:lang w:val="en-US"/>
          </w:rPr>
          <w:t xml:space="preserve"> help the Swiss Engineering members to see familiar faces in each </w:t>
        </w:r>
        <w:proofErr w:type="gramStart"/>
        <w:r w:rsidR="00B853A7" w:rsidRPr="00F167A6">
          <w:rPr>
            <w:lang w:val="en-US"/>
          </w:rPr>
          <w:t>events</w:t>
        </w:r>
        <w:proofErr w:type="gramEnd"/>
        <w:r w:rsidR="00B853A7" w:rsidRPr="00F167A6">
          <w:rPr>
            <w:lang w:val="en-US"/>
          </w:rPr>
          <w:t>, so that the member can then approach those people and get to know them and make friendships inside the Swiss Engineering Society, under the slogan “From Virtual to Reality”.</w:t>
        </w:r>
      </w:moveTo>
    </w:p>
    <w:moveToRangeEnd w:id="199"/>
    <w:p w14:paraId="66B730ED" w14:textId="4D8DE859" w:rsidR="00682007" w:rsidRPr="00F167A6" w:rsidRDefault="00682007" w:rsidP="00D510E3">
      <w:pPr>
        <w:rPr>
          <w:lang w:val="en-US"/>
        </w:rPr>
      </w:pPr>
      <w:commentRangeStart w:id="203"/>
      <w:r w:rsidRPr="00F167A6">
        <w:rPr>
          <w:lang w:val="en-US"/>
        </w:rPr>
        <w:t xml:space="preserve">Lorenzo for instance, based on the new bookings of members who attended the same event with him previously, so if Lorenzo attended an event with Wing earlier, the new booking of Wing should be suggested to Lorenzo as well </w:t>
      </w:r>
      <w:r w:rsidR="00896676">
        <w:rPr>
          <w:lang w:val="en-US"/>
        </w:rPr>
        <w:t xml:space="preserve">(see figure 17) </w:t>
      </w:r>
      <w:r w:rsidRPr="00F167A6">
        <w:rPr>
          <w:lang w:val="en-US"/>
        </w:rPr>
        <w:t>but anonymously, so that Lorenzo doesn’t know based on whom this event is being suggested, rather just labeled and listed under the Social Factor findings.</w:t>
      </w:r>
      <w:commentRangeEnd w:id="203"/>
      <w:r w:rsidR="00B853A7">
        <w:rPr>
          <w:rStyle w:val="CommentReference"/>
        </w:rPr>
        <w:commentReference w:id="203"/>
      </w:r>
    </w:p>
    <w:p w14:paraId="616478DC" w14:textId="3E9763A5" w:rsidR="00682007" w:rsidRPr="00F167A6" w:rsidDel="00B853A7" w:rsidRDefault="00682007" w:rsidP="00D510E3">
      <w:pPr>
        <w:rPr>
          <w:moveFrom w:id="204" w:author="Kalunder Madlaina" w:date="2019-07-30T09:47:00Z"/>
          <w:lang w:val="en-US"/>
        </w:rPr>
      </w:pPr>
      <w:moveFromRangeStart w:id="205" w:author="Kalunder Madlaina" w:date="2019-07-30T09:47:00Z" w:name="move15372486"/>
      <w:moveFrom w:id="206" w:author="Kalunder Madlaina" w:date="2019-07-30T09:47:00Z">
        <w:r w:rsidRPr="00F167A6" w:rsidDel="00B853A7">
          <w:rPr>
            <w:lang w:val="en-US"/>
          </w:rPr>
          <w:t>This idea will help the Swiss Engineering members to see familiar faces in each events, so that the member can then approach those people and get to know them and make friendships inside the Swiss Engineering Society, under the slogan “From Virtual to Reality”.</w:t>
        </w:r>
      </w:moveFrom>
    </w:p>
    <w:moveFromRangeEnd w:id="205"/>
    <w:p w14:paraId="667D8DA6" w14:textId="77777777" w:rsidR="00682007" w:rsidRPr="00F167A6" w:rsidRDefault="00682007" w:rsidP="00682007">
      <w:pPr>
        <w:rPr>
          <w:lang w:val="en-US"/>
        </w:rPr>
      </w:pPr>
      <w:proofErr w:type="gramStart"/>
      <w:r w:rsidRPr="00F167A6">
        <w:rPr>
          <w:lang w:val="en-US"/>
        </w:rPr>
        <w:t>Of course</w:t>
      </w:r>
      <w:proofErr w:type="gramEnd"/>
      <w:r w:rsidRPr="00F167A6">
        <w:rPr>
          <w:lang w:val="en-US"/>
        </w:rPr>
        <w:t xml:space="preserve"> the members are not forced to get to know those familiar people, but it is rather just a push from the Swiss Engineering towards this step, while the final decision is totally up to the end-user.</w:t>
      </w:r>
    </w:p>
    <w:p w14:paraId="79B01190" w14:textId="77777777" w:rsidR="00682007" w:rsidRPr="00F167A6" w:rsidRDefault="00682007" w:rsidP="00682007">
      <w:pPr>
        <w:rPr>
          <w:lang w:val="en-US"/>
        </w:rPr>
      </w:pPr>
    </w:p>
    <w:p w14:paraId="729EAF9B" w14:textId="77777777" w:rsidR="00682007" w:rsidRPr="00F167A6" w:rsidRDefault="00682007" w:rsidP="00682007">
      <w:pPr>
        <w:rPr>
          <w:lang w:val="en-US"/>
        </w:rPr>
      </w:pPr>
    </w:p>
    <w:p w14:paraId="50E118B5" w14:textId="77777777" w:rsidR="005B2FC0" w:rsidRPr="00F167A6" w:rsidRDefault="00682007" w:rsidP="005B2FC0">
      <w:pPr>
        <w:keepNext/>
        <w:jc w:val="center"/>
        <w:rPr>
          <w:lang w:val="en-US"/>
        </w:rPr>
      </w:pPr>
      <w:r w:rsidRPr="00F167A6">
        <w:rPr>
          <w:noProof/>
          <w:lang w:val="en-US"/>
        </w:rPr>
        <w:drawing>
          <wp:inline distT="0" distB="0" distL="0" distR="0" wp14:anchorId="36062297" wp14:editId="2469C02B">
            <wp:extent cx="3947160" cy="3808800"/>
            <wp:effectExtent l="0" t="0" r="254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BasedOnUsersWithSameTaste.png"/>
                    <pic:cNvPicPr/>
                  </pic:nvPicPr>
                  <pic:blipFill>
                    <a:blip r:embed="rId31">
                      <a:extLst>
                        <a:ext uri="{28A0092B-C50C-407E-A947-70E740481C1C}">
                          <a14:useLocalDpi xmlns:a14="http://schemas.microsoft.com/office/drawing/2010/main" val="0"/>
                        </a:ext>
                      </a:extLst>
                    </a:blip>
                    <a:stretch>
                      <a:fillRect/>
                    </a:stretch>
                  </pic:blipFill>
                  <pic:spPr>
                    <a:xfrm>
                      <a:off x="0" y="0"/>
                      <a:ext cx="3967036" cy="3827979"/>
                    </a:xfrm>
                    <a:prstGeom prst="rect">
                      <a:avLst/>
                    </a:prstGeom>
                  </pic:spPr>
                </pic:pic>
              </a:graphicData>
            </a:graphic>
          </wp:inline>
        </w:drawing>
      </w:r>
    </w:p>
    <w:p w14:paraId="4CC3B589" w14:textId="44158A0D" w:rsidR="00682007" w:rsidRPr="00F167A6" w:rsidRDefault="005B2FC0" w:rsidP="005B2FC0">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17</w:t>
      </w:r>
      <w:r w:rsidRPr="00F167A6">
        <w:rPr>
          <w:sz w:val="20"/>
          <w:szCs w:val="20"/>
          <w:lang w:val="en-US"/>
        </w:rPr>
        <w:fldChar w:fldCharType="end"/>
      </w:r>
      <w:r w:rsidRPr="00F167A6">
        <w:rPr>
          <w:sz w:val="20"/>
          <w:szCs w:val="20"/>
          <w:lang w:val="en-US"/>
        </w:rPr>
        <w:t xml:space="preserve"> suggest based on </w:t>
      </w:r>
      <w:del w:id="207" w:author="Kalunder Madlaina" w:date="2019-07-30T09:49:00Z">
        <w:r w:rsidRPr="00F167A6" w:rsidDel="00B853A7">
          <w:rPr>
            <w:sz w:val="20"/>
            <w:szCs w:val="20"/>
            <w:lang w:val="en-US"/>
          </w:rPr>
          <w:delText xml:space="preserve">ex </w:delText>
        </w:r>
      </w:del>
      <w:ins w:id="208" w:author="Kalunder Madlaina" w:date="2019-07-30T09:49:00Z">
        <w:r w:rsidR="00B853A7">
          <w:rPr>
            <w:sz w:val="20"/>
            <w:szCs w:val="20"/>
            <w:lang w:val="en-US"/>
          </w:rPr>
          <w:t xml:space="preserve">former </w:t>
        </w:r>
      </w:ins>
      <w:r w:rsidRPr="00F167A6">
        <w:rPr>
          <w:sz w:val="20"/>
          <w:szCs w:val="20"/>
          <w:lang w:val="en-US"/>
        </w:rPr>
        <w:t>co-attendees</w:t>
      </w:r>
    </w:p>
    <w:p w14:paraId="5621DC72" w14:textId="671EDE12" w:rsidR="00422B58" w:rsidRPr="00F167A6" w:rsidRDefault="00422B58" w:rsidP="00682007">
      <w:pPr>
        <w:spacing w:after="160" w:line="259" w:lineRule="auto"/>
        <w:rPr>
          <w:rFonts w:asciiTheme="majorHAnsi" w:eastAsiaTheme="majorEastAsia" w:hAnsiTheme="majorHAnsi" w:cstheme="majorBidi"/>
          <w:color w:val="1F3763" w:themeColor="accent1" w:themeShade="7F"/>
          <w:lang w:val="en-US"/>
        </w:rPr>
      </w:pPr>
      <w:r w:rsidRPr="00F167A6">
        <w:rPr>
          <w:lang w:val="en-US"/>
        </w:rPr>
        <w:br w:type="page"/>
      </w:r>
    </w:p>
    <w:p w14:paraId="3BD9E6EC" w14:textId="49B49059" w:rsidR="003D0042" w:rsidRPr="00F167A6" w:rsidRDefault="00682007" w:rsidP="001114B8">
      <w:pPr>
        <w:pStyle w:val="Heading2"/>
        <w:numPr>
          <w:ilvl w:val="1"/>
          <w:numId w:val="7"/>
        </w:numPr>
        <w:ind w:left="709"/>
        <w:rPr>
          <w:lang w:val="en-US"/>
        </w:rPr>
      </w:pPr>
      <w:bookmarkStart w:id="209" w:name="_Toc14977816"/>
      <w:r w:rsidRPr="00F167A6">
        <w:rPr>
          <w:lang w:val="en-US"/>
        </w:rPr>
        <w:lastRenderedPageBreak/>
        <w:t>Explorative features and functionality</w:t>
      </w:r>
      <w:bookmarkEnd w:id="209"/>
    </w:p>
    <w:p w14:paraId="28ADEBA4" w14:textId="7CF95881" w:rsidR="00682007" w:rsidRPr="00F167A6" w:rsidRDefault="00682007" w:rsidP="00D510E3">
      <w:pPr>
        <w:rPr>
          <w:lang w:val="en-US"/>
        </w:rPr>
      </w:pPr>
      <w:r w:rsidRPr="00F167A6">
        <w:rPr>
          <w:lang w:val="en-US"/>
        </w:rPr>
        <w:t xml:space="preserve">This sub-chapter discuss some the features and functions that were explored during the early phases of the app design and </w:t>
      </w:r>
      <w:proofErr w:type="gramStart"/>
      <w:r w:rsidRPr="00F167A6">
        <w:rPr>
          <w:lang w:val="en-US"/>
        </w:rPr>
        <w:t>prototypes</w:t>
      </w:r>
      <w:r w:rsidR="004D7CF6" w:rsidRPr="00F167A6">
        <w:rPr>
          <w:lang w:val="en-US"/>
        </w:rPr>
        <w:t>, but</w:t>
      </w:r>
      <w:proofErr w:type="gramEnd"/>
      <w:r w:rsidR="004D7CF6" w:rsidRPr="00F167A6">
        <w:rPr>
          <w:lang w:val="en-US"/>
        </w:rPr>
        <w:t xml:space="preserve"> were not feasible to implement in the first version of the app, rather in future versions</w:t>
      </w:r>
      <w:r w:rsidRPr="00F167A6">
        <w:rPr>
          <w:lang w:val="en-US"/>
        </w:rPr>
        <w:t xml:space="preserve">. For the full list of features explored refer to the appendix chapter. </w:t>
      </w:r>
    </w:p>
    <w:p w14:paraId="28C7AAE7" w14:textId="7584EF54" w:rsidR="00661B0C" w:rsidRPr="00F167A6" w:rsidRDefault="00661B0C" w:rsidP="00FE5AFD">
      <w:pPr>
        <w:pStyle w:val="Heading3"/>
        <w:numPr>
          <w:ilvl w:val="0"/>
          <w:numId w:val="10"/>
        </w:numPr>
        <w:ind w:left="426"/>
        <w:rPr>
          <w:lang w:val="en-US"/>
        </w:rPr>
      </w:pPr>
      <w:bookmarkStart w:id="210" w:name="_Toc14966775"/>
      <w:bookmarkStart w:id="211" w:name="_Toc14976772"/>
      <w:bookmarkStart w:id="212" w:name="_Toc14977817"/>
      <w:proofErr w:type="spellStart"/>
      <w:r w:rsidRPr="00F167A6">
        <w:rPr>
          <w:lang w:val="en-US"/>
        </w:rPr>
        <w:t>EventTinder</w:t>
      </w:r>
      <w:bookmarkEnd w:id="210"/>
      <w:bookmarkEnd w:id="211"/>
      <w:bookmarkEnd w:id="212"/>
      <w:proofErr w:type="spellEnd"/>
    </w:p>
    <w:p w14:paraId="07DE50B2" w14:textId="4CB5D29A" w:rsidR="00661B0C" w:rsidRPr="00F167A6" w:rsidRDefault="00661B0C" w:rsidP="00682007">
      <w:pPr>
        <w:rPr>
          <w:lang w:val="en-US"/>
        </w:rPr>
      </w:pPr>
      <w:r w:rsidRPr="00F167A6">
        <w:rPr>
          <w:lang w:val="en-US"/>
        </w:rPr>
        <w:t xml:space="preserve">The Idea of </w:t>
      </w:r>
      <w:proofErr w:type="spellStart"/>
      <w:r w:rsidRPr="00F167A6">
        <w:rPr>
          <w:lang w:val="en-US"/>
        </w:rPr>
        <w:t>EventTinder</w:t>
      </w:r>
      <w:proofErr w:type="spellEnd"/>
      <w:r w:rsidRPr="00F167A6">
        <w:rPr>
          <w:lang w:val="en-US"/>
        </w:rPr>
        <w:t xml:space="preserve"> is to swipe right for the tags that the end-user is interested in, or to swipe left in case the end-user has chosen to not hear anything about this</w:t>
      </w:r>
      <w:r w:rsidR="00DB5DB9" w:rsidRPr="00F167A6">
        <w:rPr>
          <w:lang w:val="en-US"/>
        </w:rPr>
        <w:t xml:space="preserve"> tags(topic) anymore</w:t>
      </w:r>
      <w:r w:rsidR="00896676">
        <w:rPr>
          <w:lang w:val="en-US"/>
        </w:rPr>
        <w:t xml:space="preserve"> (see figure 18)</w:t>
      </w:r>
      <w:r w:rsidR="00DB5DB9" w:rsidRPr="00F167A6">
        <w:rPr>
          <w:lang w:val="en-US"/>
        </w:rPr>
        <w:t>.</w:t>
      </w:r>
    </w:p>
    <w:p w14:paraId="76C08257" w14:textId="17A84C14" w:rsidR="00DB5DB9" w:rsidRPr="00F167A6" w:rsidRDefault="00DB5DB9" w:rsidP="00661B0C">
      <w:pPr>
        <w:pStyle w:val="Footer"/>
        <w:rPr>
          <w:lang w:val="en-US"/>
        </w:rPr>
      </w:pPr>
      <w:r w:rsidRPr="00F167A6">
        <w:rPr>
          <w:lang w:val="en-US"/>
        </w:rPr>
        <w:t xml:space="preserve"> </w:t>
      </w:r>
    </w:p>
    <w:p w14:paraId="4132E55E" w14:textId="77777777" w:rsidR="00DB5DB9" w:rsidRPr="00F167A6" w:rsidRDefault="00DB5DB9" w:rsidP="00DB5DB9">
      <w:pPr>
        <w:pStyle w:val="Footer"/>
        <w:keepNext/>
        <w:jc w:val="center"/>
        <w:rPr>
          <w:lang w:val="en-US"/>
        </w:rPr>
      </w:pPr>
      <w:r w:rsidRPr="00F167A6">
        <w:rPr>
          <w:noProof/>
          <w:lang w:val="en-US"/>
        </w:rPr>
        <w:drawing>
          <wp:inline distT="0" distB="0" distL="0" distR="0" wp14:anchorId="4EAFBC21" wp14:editId="5BAACCAE">
            <wp:extent cx="3293745" cy="3293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enTind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93745" cy="3293745"/>
                    </a:xfrm>
                    <a:prstGeom prst="rect">
                      <a:avLst/>
                    </a:prstGeom>
                  </pic:spPr>
                </pic:pic>
              </a:graphicData>
            </a:graphic>
          </wp:inline>
        </w:drawing>
      </w:r>
    </w:p>
    <w:p w14:paraId="7F13534B" w14:textId="09C59D53" w:rsidR="00DB5DB9" w:rsidRPr="00F167A6" w:rsidRDefault="00DB5DB9" w:rsidP="00D510E3">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18</w:t>
      </w:r>
      <w:r w:rsidRPr="00F167A6">
        <w:rPr>
          <w:sz w:val="20"/>
          <w:szCs w:val="20"/>
          <w:lang w:val="en-US"/>
        </w:rPr>
        <w:fldChar w:fldCharType="end"/>
      </w:r>
      <w:r w:rsidRPr="00F167A6">
        <w:rPr>
          <w:sz w:val="20"/>
          <w:szCs w:val="20"/>
          <w:lang w:val="en-US"/>
        </w:rPr>
        <w:t xml:space="preserve"> </w:t>
      </w:r>
      <w:proofErr w:type="spellStart"/>
      <w:r w:rsidRPr="00F167A6">
        <w:rPr>
          <w:sz w:val="20"/>
          <w:szCs w:val="20"/>
          <w:lang w:val="en-US"/>
        </w:rPr>
        <w:t>EventTinder</w:t>
      </w:r>
      <w:proofErr w:type="spellEnd"/>
    </w:p>
    <w:p w14:paraId="7912A00E" w14:textId="5A9321E9" w:rsidR="00D510E3" w:rsidRPr="00F167A6" w:rsidRDefault="00D510E3" w:rsidP="00A83A1F">
      <w:pPr>
        <w:pStyle w:val="Heading3"/>
        <w:numPr>
          <w:ilvl w:val="0"/>
          <w:numId w:val="0"/>
        </w:numPr>
        <w:ind w:left="720" w:hanging="360"/>
        <w:rPr>
          <w:lang w:val="en-US"/>
        </w:rPr>
      </w:pPr>
    </w:p>
    <w:p w14:paraId="5988C5FA" w14:textId="6F1FFBF5" w:rsidR="00D510E3" w:rsidRPr="00F167A6" w:rsidRDefault="00D510E3" w:rsidP="00D510E3">
      <w:pPr>
        <w:rPr>
          <w:lang w:val="en-US" w:eastAsia="de-DE"/>
        </w:rPr>
      </w:pPr>
    </w:p>
    <w:p w14:paraId="3911D4AC" w14:textId="7C18AF42" w:rsidR="00D510E3" w:rsidRPr="00F167A6" w:rsidRDefault="00D510E3" w:rsidP="00D510E3">
      <w:pPr>
        <w:rPr>
          <w:lang w:val="en-US" w:eastAsia="de-DE"/>
        </w:rPr>
      </w:pPr>
    </w:p>
    <w:p w14:paraId="5A0882F1" w14:textId="13943D15" w:rsidR="00D510E3" w:rsidRPr="00F167A6" w:rsidRDefault="00D510E3" w:rsidP="00D510E3">
      <w:pPr>
        <w:rPr>
          <w:lang w:val="en-US" w:eastAsia="de-DE"/>
        </w:rPr>
      </w:pPr>
    </w:p>
    <w:p w14:paraId="38F806D3" w14:textId="1E2AAF56" w:rsidR="00D510E3" w:rsidRPr="00F167A6" w:rsidRDefault="00D510E3" w:rsidP="00D510E3">
      <w:pPr>
        <w:rPr>
          <w:lang w:val="en-US" w:eastAsia="de-DE"/>
        </w:rPr>
      </w:pPr>
    </w:p>
    <w:p w14:paraId="6695322F" w14:textId="04B31AE8" w:rsidR="00D510E3" w:rsidRPr="00F167A6" w:rsidRDefault="00D510E3" w:rsidP="00D510E3">
      <w:pPr>
        <w:rPr>
          <w:lang w:val="en-US" w:eastAsia="de-DE"/>
        </w:rPr>
      </w:pPr>
    </w:p>
    <w:p w14:paraId="661BE3FC" w14:textId="5706331B" w:rsidR="00D510E3" w:rsidRPr="00F167A6" w:rsidRDefault="00D510E3" w:rsidP="00D510E3">
      <w:pPr>
        <w:rPr>
          <w:lang w:val="en-US" w:eastAsia="de-DE"/>
        </w:rPr>
      </w:pPr>
    </w:p>
    <w:p w14:paraId="23E3769D" w14:textId="77777777" w:rsidR="00D510E3" w:rsidRPr="00F167A6" w:rsidRDefault="00D510E3" w:rsidP="00D510E3">
      <w:pPr>
        <w:rPr>
          <w:lang w:val="en-US" w:eastAsia="de-DE"/>
        </w:rPr>
      </w:pPr>
    </w:p>
    <w:p w14:paraId="575B0D56" w14:textId="749AFE17" w:rsidR="00DB5DB9" w:rsidRPr="00F167A6" w:rsidRDefault="00DB5DB9" w:rsidP="00FE5AFD">
      <w:pPr>
        <w:pStyle w:val="Heading3"/>
        <w:numPr>
          <w:ilvl w:val="0"/>
          <w:numId w:val="10"/>
        </w:numPr>
        <w:ind w:left="426"/>
        <w:rPr>
          <w:lang w:val="en-US"/>
        </w:rPr>
      </w:pPr>
      <w:bookmarkStart w:id="213" w:name="_Toc14966776"/>
      <w:bookmarkStart w:id="214" w:name="_Toc14976773"/>
      <w:bookmarkStart w:id="215" w:name="_Toc14977818"/>
      <w:proofErr w:type="spellStart"/>
      <w:r w:rsidRPr="00F167A6">
        <w:rPr>
          <w:lang w:val="en-US"/>
        </w:rPr>
        <w:t>TagsSquare</w:t>
      </w:r>
      <w:bookmarkEnd w:id="213"/>
      <w:bookmarkEnd w:id="214"/>
      <w:bookmarkEnd w:id="215"/>
      <w:proofErr w:type="spellEnd"/>
    </w:p>
    <w:p w14:paraId="70DCD440" w14:textId="1B70F45F" w:rsidR="00DB5DB9" w:rsidRPr="00F167A6" w:rsidRDefault="00DB5DB9" w:rsidP="00682007">
      <w:pPr>
        <w:rPr>
          <w:lang w:val="en-US"/>
        </w:rPr>
      </w:pPr>
      <w:r w:rsidRPr="00F167A6">
        <w:rPr>
          <w:lang w:val="en-US"/>
        </w:rPr>
        <w:t xml:space="preserve">The idea of </w:t>
      </w:r>
      <w:proofErr w:type="spellStart"/>
      <w:r w:rsidRPr="00F167A6">
        <w:rPr>
          <w:lang w:val="en-US"/>
        </w:rPr>
        <w:t>TagsSquare</w:t>
      </w:r>
      <w:proofErr w:type="spellEnd"/>
      <w:r w:rsidRPr="00F167A6">
        <w:rPr>
          <w:lang w:val="en-US"/>
        </w:rPr>
        <w:t xml:space="preserve"> is to drag and drop the visible card into one of the four corners, where each corner </w:t>
      </w:r>
      <w:proofErr w:type="gramStart"/>
      <w:r w:rsidRPr="00F167A6">
        <w:rPr>
          <w:lang w:val="en-US"/>
        </w:rPr>
        <w:t>represent</w:t>
      </w:r>
      <w:proofErr w:type="gramEnd"/>
      <w:r w:rsidRPr="00F167A6">
        <w:rPr>
          <w:lang w:val="en-US"/>
        </w:rPr>
        <w:t xml:space="preserve"> the end-users level of interest about the name </w:t>
      </w:r>
      <w:r w:rsidR="005B2FC0" w:rsidRPr="00F167A6">
        <w:rPr>
          <w:lang w:val="en-US"/>
        </w:rPr>
        <w:t>shown on the card</w:t>
      </w:r>
      <w:r w:rsidR="00896676">
        <w:rPr>
          <w:lang w:val="en-US"/>
        </w:rPr>
        <w:t xml:space="preserve"> (see figure 19)</w:t>
      </w:r>
      <w:r w:rsidRPr="00F167A6">
        <w:rPr>
          <w:lang w:val="en-US"/>
        </w:rPr>
        <w:t>.</w:t>
      </w:r>
      <w:r w:rsidR="005B2FC0" w:rsidRPr="00F167A6">
        <w:rPr>
          <w:lang w:val="en-US"/>
        </w:rPr>
        <w:t xml:space="preserve"> The events that belong to the tag will be often suggested based on the side selected, where by green suggest every single event that contains this tag, and never by red.</w:t>
      </w:r>
    </w:p>
    <w:p w14:paraId="1F5C9AA8" w14:textId="77777777" w:rsidR="00DB5DB9" w:rsidRPr="00F167A6" w:rsidRDefault="00DB5DB9" w:rsidP="00DB5DB9">
      <w:pPr>
        <w:pStyle w:val="Footer"/>
        <w:rPr>
          <w:lang w:val="en-US"/>
        </w:rPr>
      </w:pPr>
    </w:p>
    <w:p w14:paraId="2E2CDF1C" w14:textId="77777777" w:rsidR="00DB5DB9" w:rsidRPr="00F167A6" w:rsidRDefault="00DB5DB9" w:rsidP="00DB5DB9">
      <w:pPr>
        <w:keepNext/>
        <w:jc w:val="center"/>
        <w:rPr>
          <w:lang w:val="en-US"/>
        </w:rPr>
      </w:pPr>
      <w:r w:rsidRPr="00F167A6">
        <w:rPr>
          <w:noProof/>
          <w:lang w:val="en-US"/>
        </w:rPr>
        <w:drawing>
          <wp:inline distT="0" distB="0" distL="0" distR="0" wp14:anchorId="0E5B3FCF" wp14:editId="5FE001C6">
            <wp:extent cx="3269535" cy="2659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1201" cy="2725806"/>
                    </a:xfrm>
                    <a:prstGeom prst="rect">
                      <a:avLst/>
                    </a:prstGeom>
                  </pic:spPr>
                </pic:pic>
              </a:graphicData>
            </a:graphic>
          </wp:inline>
        </w:drawing>
      </w:r>
    </w:p>
    <w:p w14:paraId="198480B1" w14:textId="490CCEC3" w:rsidR="009A6700" w:rsidRPr="00F167A6" w:rsidRDefault="00DB5DB9" w:rsidP="005B2FC0">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19</w:t>
      </w:r>
      <w:r w:rsidRPr="00F167A6">
        <w:rPr>
          <w:sz w:val="20"/>
          <w:szCs w:val="20"/>
          <w:lang w:val="en-US"/>
        </w:rPr>
        <w:fldChar w:fldCharType="end"/>
      </w:r>
      <w:r w:rsidRPr="00F167A6">
        <w:rPr>
          <w:sz w:val="20"/>
          <w:szCs w:val="20"/>
          <w:lang w:val="en-US"/>
        </w:rPr>
        <w:t xml:space="preserve"> </w:t>
      </w:r>
      <w:proofErr w:type="spellStart"/>
      <w:r w:rsidRPr="00F167A6">
        <w:rPr>
          <w:sz w:val="20"/>
          <w:szCs w:val="20"/>
          <w:lang w:val="en-US"/>
        </w:rPr>
        <w:t>TagsSquare</w:t>
      </w:r>
      <w:proofErr w:type="spellEnd"/>
    </w:p>
    <w:p w14:paraId="7E9BCD25" w14:textId="52E95633" w:rsidR="00401681" w:rsidRPr="00F167A6" w:rsidRDefault="00401681" w:rsidP="00FE5AFD">
      <w:pPr>
        <w:pStyle w:val="Heading3"/>
        <w:numPr>
          <w:ilvl w:val="0"/>
          <w:numId w:val="10"/>
        </w:numPr>
        <w:ind w:left="426"/>
        <w:rPr>
          <w:lang w:val="en-US"/>
        </w:rPr>
      </w:pPr>
      <w:bookmarkStart w:id="216" w:name="_Toc14966777"/>
      <w:bookmarkStart w:id="217" w:name="_Toc14976774"/>
      <w:bookmarkStart w:id="218" w:name="_Toc14977819"/>
      <w:r w:rsidRPr="00F167A6">
        <w:rPr>
          <w:lang w:val="en-US"/>
        </w:rPr>
        <w:t>Search Event by voice</w:t>
      </w:r>
      <w:bookmarkEnd w:id="216"/>
      <w:bookmarkEnd w:id="217"/>
      <w:bookmarkEnd w:id="218"/>
    </w:p>
    <w:p w14:paraId="73031F93" w14:textId="6CF3C1A6" w:rsidR="00401681" w:rsidRPr="00F167A6" w:rsidRDefault="00F10842" w:rsidP="00D510E3">
      <w:pPr>
        <w:rPr>
          <w:lang w:val="en-US"/>
        </w:rPr>
      </w:pPr>
      <w:r w:rsidRPr="00F167A6">
        <w:rPr>
          <w:lang w:val="en-US"/>
        </w:rPr>
        <w:t>Using this feature, the end-user will enter the search criteria via voice, so the user may say “Search for user design events in Zurich” and the app must retrieve the results and show it on the screen if any</w:t>
      </w:r>
      <w:r w:rsidR="00401681" w:rsidRPr="00F167A6">
        <w:rPr>
          <w:lang w:val="en-US"/>
        </w:rPr>
        <w:t xml:space="preserve">. But it was removed afterwards as the intuition of this feature was questioned, and after the feedback of the end-user which stated that they will most probably not use it, and rather search for events using the classical textual input </w:t>
      </w:r>
      <w:r w:rsidR="001B4CBF" w:rsidRPr="00F167A6">
        <w:rPr>
          <w:lang w:val="en-US"/>
        </w:rPr>
        <w:t>approach</w:t>
      </w:r>
      <w:r w:rsidR="00401681" w:rsidRPr="00F167A6">
        <w:rPr>
          <w:lang w:val="en-US"/>
        </w:rPr>
        <w:t>.</w:t>
      </w:r>
    </w:p>
    <w:p w14:paraId="63F38870" w14:textId="03A25636" w:rsidR="00401681" w:rsidRPr="00F167A6" w:rsidRDefault="00401681" w:rsidP="00FE5AFD">
      <w:pPr>
        <w:pStyle w:val="Heading3"/>
        <w:numPr>
          <w:ilvl w:val="0"/>
          <w:numId w:val="10"/>
        </w:numPr>
        <w:ind w:left="426"/>
        <w:rPr>
          <w:lang w:val="en-US"/>
        </w:rPr>
      </w:pPr>
      <w:bookmarkStart w:id="219" w:name="_Toc14966778"/>
      <w:bookmarkStart w:id="220" w:name="_Toc14976775"/>
      <w:bookmarkStart w:id="221" w:name="_Toc14977820"/>
      <w:r w:rsidRPr="00F167A6">
        <w:rPr>
          <w:lang w:val="en-US"/>
        </w:rPr>
        <w:t>Add to my Calendar</w:t>
      </w:r>
      <w:bookmarkEnd w:id="219"/>
      <w:bookmarkEnd w:id="220"/>
      <w:bookmarkEnd w:id="221"/>
    </w:p>
    <w:p w14:paraId="3217858A" w14:textId="662B8035" w:rsidR="00BD7AFF" w:rsidRPr="00F167A6" w:rsidRDefault="00401681" w:rsidP="00682007">
      <w:pPr>
        <w:rPr>
          <w:lang w:val="en-US"/>
        </w:rPr>
      </w:pPr>
      <w:r w:rsidRPr="00F167A6">
        <w:rPr>
          <w:lang w:val="en-US"/>
        </w:rPr>
        <w:t xml:space="preserve">The idea is to simply ask the </w:t>
      </w:r>
      <w:r w:rsidR="00BD7AFF" w:rsidRPr="00F167A6">
        <w:rPr>
          <w:lang w:val="en-US"/>
        </w:rPr>
        <w:t xml:space="preserve">enabled voice assistant to save the event shown on the screen to the calendar app, or an integrated calendar feature inside the app itself. Because the feasibility of implementing an integrated calendar into the app was questioned, therefor </w:t>
      </w:r>
      <w:r w:rsidR="00C15B6F" w:rsidRPr="00F167A6">
        <w:rPr>
          <w:lang w:val="en-US"/>
        </w:rPr>
        <w:t xml:space="preserve">the event shall be imported into one of the existing </w:t>
      </w:r>
      <w:proofErr w:type="gramStart"/>
      <w:r w:rsidR="00C15B6F" w:rsidRPr="00F167A6">
        <w:rPr>
          <w:lang w:val="en-US"/>
        </w:rPr>
        <w:t>calendar</w:t>
      </w:r>
      <w:proofErr w:type="gramEnd"/>
      <w:r w:rsidR="00C15B6F" w:rsidRPr="00F167A6">
        <w:rPr>
          <w:lang w:val="en-US"/>
        </w:rPr>
        <w:t xml:space="preserve"> on the users device</w:t>
      </w:r>
      <w:r w:rsidR="00BD7AFF" w:rsidRPr="00F167A6">
        <w:rPr>
          <w:lang w:val="en-US"/>
        </w:rPr>
        <w:t>.</w:t>
      </w:r>
    </w:p>
    <w:p w14:paraId="1B3B53BC" w14:textId="77777777" w:rsidR="009A6700" w:rsidRPr="00F167A6" w:rsidRDefault="009A6700" w:rsidP="009A6700">
      <w:pPr>
        <w:pStyle w:val="Footer"/>
        <w:rPr>
          <w:szCs w:val="22"/>
          <w:lang w:val="en-US"/>
        </w:rPr>
      </w:pPr>
    </w:p>
    <w:p w14:paraId="62D623C8" w14:textId="10ACD8CC" w:rsidR="00BD7AFF" w:rsidRPr="00F167A6" w:rsidRDefault="00F10842" w:rsidP="00FE5AFD">
      <w:pPr>
        <w:pStyle w:val="Heading3"/>
        <w:numPr>
          <w:ilvl w:val="0"/>
          <w:numId w:val="10"/>
        </w:numPr>
        <w:ind w:left="426"/>
        <w:rPr>
          <w:lang w:val="en-US"/>
        </w:rPr>
      </w:pPr>
      <w:bookmarkStart w:id="222" w:name="_Toc14966779"/>
      <w:bookmarkStart w:id="223" w:name="_Toc14976776"/>
      <w:bookmarkStart w:id="224" w:name="_Toc14977821"/>
      <w:r w:rsidRPr="00F167A6">
        <w:rPr>
          <w:lang w:val="en-US"/>
        </w:rPr>
        <w:lastRenderedPageBreak/>
        <w:t>Booked events query</w:t>
      </w:r>
      <w:bookmarkEnd w:id="222"/>
      <w:bookmarkEnd w:id="223"/>
      <w:bookmarkEnd w:id="224"/>
    </w:p>
    <w:p w14:paraId="2F7D2FE7" w14:textId="6ED80C57" w:rsidR="00BD7AFF" w:rsidRPr="00F167A6" w:rsidRDefault="00BD7AFF" w:rsidP="00682007">
      <w:pPr>
        <w:rPr>
          <w:lang w:val="en-US"/>
        </w:rPr>
      </w:pPr>
      <w:r w:rsidRPr="00F167A6">
        <w:rPr>
          <w:lang w:val="en-US"/>
        </w:rPr>
        <w:t>The idea is to enable the user to ask the built</w:t>
      </w:r>
      <w:r w:rsidR="00F10842" w:rsidRPr="00F167A6">
        <w:rPr>
          <w:lang w:val="en-US"/>
        </w:rPr>
        <w:t>-</w:t>
      </w:r>
      <w:r w:rsidRPr="00F167A6">
        <w:rPr>
          <w:lang w:val="en-US"/>
        </w:rPr>
        <w:t xml:space="preserve">in assistant </w:t>
      </w:r>
      <w:r w:rsidR="00F10842" w:rsidRPr="00F167A6">
        <w:rPr>
          <w:lang w:val="en-US"/>
        </w:rPr>
        <w:t xml:space="preserve">about the users personal schedule, the user may say </w:t>
      </w:r>
      <w:r w:rsidRPr="00F167A6">
        <w:rPr>
          <w:lang w:val="en-US"/>
        </w:rPr>
        <w:t>“when is my next event?”</w:t>
      </w:r>
      <w:r w:rsidR="00F10842" w:rsidRPr="00F167A6">
        <w:rPr>
          <w:lang w:val="en-US"/>
        </w:rPr>
        <w:t xml:space="preserve"> and then the assistant shows the next event description screen if any were found</w:t>
      </w:r>
      <w:r w:rsidR="00896676">
        <w:rPr>
          <w:lang w:val="en-US"/>
        </w:rPr>
        <w:t xml:space="preserve"> (see figure 20 for general steps required)</w:t>
      </w:r>
      <w:r w:rsidRPr="00F167A6">
        <w:rPr>
          <w:lang w:val="en-US"/>
        </w:rPr>
        <w:t>.</w:t>
      </w:r>
    </w:p>
    <w:p w14:paraId="5E215301" w14:textId="77777777" w:rsidR="00BD7AFF" w:rsidRPr="00F167A6" w:rsidRDefault="00BD7AFF" w:rsidP="00BD7AFF">
      <w:pPr>
        <w:pStyle w:val="Footer"/>
        <w:rPr>
          <w:szCs w:val="22"/>
          <w:lang w:val="en-US"/>
        </w:rPr>
      </w:pPr>
    </w:p>
    <w:p w14:paraId="4D2066A2" w14:textId="77777777" w:rsidR="004F3E9E" w:rsidRDefault="00BD7AFF" w:rsidP="004F3E9E">
      <w:pPr>
        <w:keepNext/>
      </w:pPr>
      <w:r w:rsidRPr="00F167A6">
        <w:rPr>
          <w:noProof/>
          <w:lang w:val="en-US"/>
        </w:rPr>
        <w:drawing>
          <wp:inline distT="0" distB="0" distL="0" distR="0" wp14:anchorId="3D65AD9F" wp14:editId="71EB4032">
            <wp:extent cx="5760720" cy="1049655"/>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3046" cy="1055545"/>
                    </a:xfrm>
                    <a:prstGeom prst="rect">
                      <a:avLst/>
                    </a:prstGeom>
                  </pic:spPr>
                </pic:pic>
              </a:graphicData>
            </a:graphic>
          </wp:inline>
        </w:drawing>
      </w:r>
    </w:p>
    <w:p w14:paraId="0B6DA813" w14:textId="1B7AF2FC" w:rsidR="00BD7AFF" w:rsidRPr="00F167A6" w:rsidRDefault="004F3E9E" w:rsidP="004F3E9E">
      <w:pPr>
        <w:pStyle w:val="Caption"/>
        <w:jc w:val="center"/>
        <w:rPr>
          <w:lang w:val="en-US"/>
        </w:rPr>
      </w:pPr>
      <w:proofErr w:type="spellStart"/>
      <w:r>
        <w:t>Figure</w:t>
      </w:r>
      <w:proofErr w:type="spellEnd"/>
      <w:r>
        <w:t xml:space="preserve"> </w:t>
      </w:r>
      <w:fldSimple w:instr=" SEQ Figure \* ARABIC ">
        <w:r w:rsidR="009A633F">
          <w:rPr>
            <w:noProof/>
          </w:rPr>
          <w:t>20</w:t>
        </w:r>
      </w:fldSimple>
      <w:r>
        <w:t xml:space="preserve"> </w:t>
      </w:r>
      <w:proofErr w:type="spellStart"/>
      <w:r w:rsidRPr="00465865">
        <w:t>Booked</w:t>
      </w:r>
      <w:proofErr w:type="spellEnd"/>
      <w:r w:rsidRPr="00465865">
        <w:t xml:space="preserve"> </w:t>
      </w:r>
      <w:proofErr w:type="spellStart"/>
      <w:r w:rsidRPr="00465865">
        <w:t>events</w:t>
      </w:r>
      <w:proofErr w:type="spellEnd"/>
      <w:r w:rsidRPr="00465865">
        <w:t xml:space="preserve"> </w:t>
      </w:r>
      <w:proofErr w:type="spellStart"/>
      <w:r w:rsidRPr="00465865">
        <w:t>query</w:t>
      </w:r>
      <w:proofErr w:type="spellEnd"/>
    </w:p>
    <w:p w14:paraId="682564DA" w14:textId="3C71228D" w:rsidR="004D7CF6" w:rsidRPr="00F167A6" w:rsidRDefault="004D7CF6" w:rsidP="004F3E9E">
      <w:pPr>
        <w:pStyle w:val="Heading3"/>
        <w:numPr>
          <w:ilvl w:val="0"/>
          <w:numId w:val="0"/>
        </w:numPr>
        <w:rPr>
          <w:b w:val="0"/>
          <w:bCs/>
          <w:i w:val="0"/>
          <w:iCs/>
          <w:sz w:val="20"/>
          <w:lang w:val="en-US"/>
        </w:rPr>
      </w:pPr>
    </w:p>
    <w:p w14:paraId="2ED553B6" w14:textId="4A6D8F75" w:rsidR="009A6700" w:rsidRPr="00F167A6" w:rsidRDefault="009A6700" w:rsidP="004D7CF6">
      <w:pPr>
        <w:pStyle w:val="Header"/>
        <w:rPr>
          <w:szCs w:val="22"/>
          <w:lang w:val="en-US"/>
        </w:rPr>
      </w:pPr>
    </w:p>
    <w:p w14:paraId="1CF06484" w14:textId="77777777" w:rsidR="009A6700" w:rsidRPr="00F167A6" w:rsidRDefault="009A6700" w:rsidP="009A6700">
      <w:pPr>
        <w:rPr>
          <w:lang w:val="en-US"/>
        </w:rPr>
      </w:pPr>
    </w:p>
    <w:p w14:paraId="24C2E14F" w14:textId="1D0FF398" w:rsidR="008C7EAF" w:rsidRPr="00F167A6" w:rsidRDefault="008C7EAF" w:rsidP="00682007">
      <w:pPr>
        <w:spacing w:after="160" w:line="259" w:lineRule="auto"/>
        <w:rPr>
          <w:lang w:val="en-US"/>
        </w:rPr>
      </w:pPr>
      <w:r w:rsidRPr="00F167A6">
        <w:rPr>
          <w:lang w:val="en-US"/>
        </w:rPr>
        <w:br w:type="page"/>
      </w:r>
    </w:p>
    <w:p w14:paraId="296D14C1" w14:textId="39D17BDC" w:rsidR="00EC075F" w:rsidRPr="00F167A6" w:rsidRDefault="005B2FC0" w:rsidP="001114B8">
      <w:pPr>
        <w:pStyle w:val="Heading2"/>
        <w:numPr>
          <w:ilvl w:val="1"/>
          <w:numId w:val="7"/>
        </w:numPr>
        <w:ind w:left="709"/>
        <w:rPr>
          <w:lang w:val="en-US"/>
        </w:rPr>
      </w:pPr>
      <w:bookmarkStart w:id="225" w:name="_Toc14977822"/>
      <w:r w:rsidRPr="00F167A6">
        <w:rPr>
          <w:lang w:val="en-US"/>
        </w:rPr>
        <w:lastRenderedPageBreak/>
        <w:t>Mock-ups</w:t>
      </w:r>
      <w:bookmarkEnd w:id="225"/>
    </w:p>
    <w:p w14:paraId="276F15BE" w14:textId="7BE1E59B" w:rsidR="002F71CB" w:rsidRPr="00F167A6" w:rsidRDefault="002F71CB" w:rsidP="00D510E3">
      <w:pPr>
        <w:rPr>
          <w:lang w:val="en-US"/>
        </w:rPr>
      </w:pPr>
      <w:r w:rsidRPr="00F167A6">
        <w:rPr>
          <w:lang w:val="en-US"/>
        </w:rPr>
        <w:t>Prototyping</w:t>
      </w:r>
      <w:r w:rsidR="00F10842" w:rsidRPr="00F167A6">
        <w:rPr>
          <w:lang w:val="en-US"/>
        </w:rPr>
        <w:t xml:space="preserve"> and creating Mock-ups</w:t>
      </w:r>
      <w:r w:rsidRPr="00F167A6">
        <w:rPr>
          <w:lang w:val="en-US"/>
        </w:rPr>
        <w:t xml:space="preserve"> was the key of reaching a state of the design, that assures all parties, that this app will deliver a high level of user experience design and usability</w:t>
      </w:r>
      <w:r w:rsidR="005F25D6" w:rsidRPr="00F167A6">
        <w:rPr>
          <w:lang w:val="en-US"/>
        </w:rPr>
        <w:t>, as well as finding out the flaws in design at early stages before changing them become costly.</w:t>
      </w:r>
    </w:p>
    <w:p w14:paraId="096A54A5" w14:textId="62CB0FFC" w:rsidR="008675E9" w:rsidRPr="00F167A6" w:rsidRDefault="00281794" w:rsidP="00FE5AFD">
      <w:pPr>
        <w:pStyle w:val="Heading3"/>
        <w:numPr>
          <w:ilvl w:val="0"/>
          <w:numId w:val="10"/>
        </w:numPr>
        <w:ind w:left="426"/>
        <w:rPr>
          <w:lang w:val="en-US"/>
        </w:rPr>
      </w:pPr>
      <w:bookmarkStart w:id="226" w:name="_Toc14966782"/>
      <w:bookmarkStart w:id="227" w:name="_Toc14976778"/>
      <w:bookmarkStart w:id="228" w:name="_Toc14977823"/>
      <w:r w:rsidRPr="00F167A6">
        <w:rPr>
          <w:lang w:val="en-US"/>
        </w:rPr>
        <w:t>Get inspirational designs</w:t>
      </w:r>
      <w:bookmarkEnd w:id="226"/>
      <w:bookmarkEnd w:id="227"/>
      <w:bookmarkEnd w:id="228"/>
    </w:p>
    <w:p w14:paraId="784B3154" w14:textId="44D95867" w:rsidR="00281794" w:rsidRPr="00F167A6" w:rsidRDefault="00281794" w:rsidP="00D510E3">
      <w:pPr>
        <w:rPr>
          <w:lang w:val="en-US"/>
        </w:rPr>
      </w:pPr>
      <w:r w:rsidRPr="00F167A6">
        <w:rPr>
          <w:b/>
          <w:bCs/>
          <w:lang w:val="en-US"/>
        </w:rPr>
        <w:t xml:space="preserve">“Good </w:t>
      </w:r>
      <w:r w:rsidR="00684354" w:rsidRPr="00F167A6">
        <w:rPr>
          <w:b/>
          <w:bCs/>
          <w:lang w:val="en-US"/>
        </w:rPr>
        <w:t>artists</w:t>
      </w:r>
      <w:r w:rsidRPr="00F167A6">
        <w:rPr>
          <w:b/>
          <w:bCs/>
          <w:lang w:val="en-US"/>
        </w:rPr>
        <w:t xml:space="preserve"> copy, </w:t>
      </w:r>
      <w:r w:rsidR="00D510E3" w:rsidRPr="00F167A6">
        <w:rPr>
          <w:b/>
          <w:bCs/>
          <w:lang w:val="en-US"/>
        </w:rPr>
        <w:t>g</w:t>
      </w:r>
      <w:r w:rsidRPr="00F167A6">
        <w:rPr>
          <w:b/>
          <w:bCs/>
          <w:lang w:val="en-US"/>
        </w:rPr>
        <w:t xml:space="preserve">reat </w:t>
      </w:r>
      <w:r w:rsidR="00684354" w:rsidRPr="00F167A6">
        <w:rPr>
          <w:b/>
          <w:bCs/>
          <w:lang w:val="en-US"/>
        </w:rPr>
        <w:t>artists</w:t>
      </w:r>
      <w:r w:rsidRPr="00F167A6">
        <w:rPr>
          <w:b/>
          <w:bCs/>
          <w:lang w:val="en-US"/>
        </w:rPr>
        <w:t xml:space="preserve"> steal”</w:t>
      </w:r>
      <w:r w:rsidR="00684354" w:rsidRPr="00F167A6">
        <w:rPr>
          <w:b/>
          <w:bCs/>
          <w:lang w:val="en-US"/>
        </w:rPr>
        <w:fldChar w:fldCharType="begin"/>
      </w:r>
      <w:r w:rsidR="00684354" w:rsidRPr="00F167A6">
        <w:rPr>
          <w:b/>
          <w:bCs/>
          <w:lang w:val="en-US"/>
        </w:rPr>
        <w:instrText xml:space="preserve"> ADDIN ZOTERO_ITEM CSL_CITATION {"citationID":"rlJae7HE","properties":{"formattedCitation":"[39]","plainCitation":"[39]","noteIndex":0},"citationItems":[{"id":139,"uris":["http://zotero.org/users/5742355/items/3YNZDE2K"],"uri":["http://zotero.org/users/5742355/items/3YNZDE2K"],"itemData":{"id":139,"type":"webpage","title":"Why Great Designers Steal—and Are Proud of It :: UXmatters","URL":"https://www.uxmatters.com/mt/archives/2011/04/why-great-designers-stealand-are-proud-of-it.php","accessed":{"date-parts":[["2019",7,18]]}}}],"schema":"https://github.com/citation-style-language/schema/raw/master/csl-citation.json"} </w:instrText>
      </w:r>
      <w:r w:rsidR="00684354" w:rsidRPr="00F167A6">
        <w:rPr>
          <w:b/>
          <w:bCs/>
          <w:lang w:val="en-US"/>
        </w:rPr>
        <w:fldChar w:fldCharType="separate"/>
      </w:r>
      <w:r w:rsidR="00684354" w:rsidRPr="00F167A6">
        <w:rPr>
          <w:b/>
          <w:bCs/>
          <w:noProof/>
          <w:lang w:val="en-US"/>
        </w:rPr>
        <w:t>[39]</w:t>
      </w:r>
      <w:r w:rsidR="00684354" w:rsidRPr="00F167A6">
        <w:rPr>
          <w:b/>
          <w:bCs/>
          <w:lang w:val="en-US"/>
        </w:rPr>
        <w:fldChar w:fldCharType="end"/>
      </w:r>
      <w:r w:rsidRPr="00F167A6">
        <w:rPr>
          <w:lang w:val="en-US"/>
        </w:rPr>
        <w:t xml:space="preserve">, the team interpretation of this quote is that the design should not copy the other designs one to one, but rather follow their steps </w:t>
      </w:r>
      <w:r w:rsidR="00B87395">
        <w:rPr>
          <w:lang w:val="en-US"/>
        </w:rPr>
        <w:t>to come up with a design that fulfils the clients requirements and the end-users needs</w:t>
      </w:r>
      <w:r w:rsidRPr="00F167A6">
        <w:rPr>
          <w:lang w:val="en-US"/>
        </w:rPr>
        <w:t>.</w:t>
      </w:r>
    </w:p>
    <w:p w14:paraId="3B0AAC46" w14:textId="3CEFD963" w:rsidR="00D510E3" w:rsidRPr="00F167A6" w:rsidRDefault="00281794" w:rsidP="00B87395">
      <w:pPr>
        <w:rPr>
          <w:lang w:val="en-US"/>
        </w:rPr>
      </w:pPr>
      <w:commentRangeStart w:id="229"/>
      <w:r w:rsidRPr="00F167A6">
        <w:rPr>
          <w:lang w:val="en-US"/>
        </w:rPr>
        <w:t xml:space="preserve">Therefor </w:t>
      </w:r>
      <w:commentRangeEnd w:id="229"/>
      <w:r w:rsidR="00B853A7">
        <w:rPr>
          <w:rStyle w:val="CommentReference"/>
        </w:rPr>
        <w:commentReference w:id="229"/>
      </w:r>
      <w:r w:rsidRPr="00F167A6">
        <w:rPr>
          <w:lang w:val="en-US"/>
        </w:rPr>
        <w:t xml:space="preserve">an intensive research has been made to create an inspirational board, which to be found in the appendix, and some sketches were done via papers to </w:t>
      </w:r>
      <w:r w:rsidR="00F356E3" w:rsidRPr="00F167A6">
        <w:rPr>
          <w:lang w:val="en-US"/>
        </w:rPr>
        <w:t>see</w:t>
      </w:r>
      <w:r w:rsidRPr="00F167A6">
        <w:rPr>
          <w:lang w:val="en-US"/>
        </w:rPr>
        <w:t xml:space="preserve"> how the sample of the end-users would react towards </w:t>
      </w:r>
      <w:r w:rsidR="009F699A" w:rsidRPr="00F167A6">
        <w:rPr>
          <w:lang w:val="en-US"/>
        </w:rPr>
        <w:t>those</w:t>
      </w:r>
      <w:r w:rsidRPr="00F167A6">
        <w:rPr>
          <w:lang w:val="en-US"/>
        </w:rPr>
        <w:t xml:space="preserve"> suggested </w:t>
      </w:r>
      <w:r w:rsidR="00B87395">
        <w:rPr>
          <w:lang w:val="en-US"/>
        </w:rPr>
        <w:t>designs</w:t>
      </w:r>
      <w:r w:rsidRPr="00F167A6">
        <w:rPr>
          <w:lang w:val="en-US"/>
        </w:rPr>
        <w:t>.</w:t>
      </w:r>
    </w:p>
    <w:p w14:paraId="0A8CDE09" w14:textId="4B6889A2" w:rsidR="00281794" w:rsidRPr="00F167A6" w:rsidRDefault="00281794" w:rsidP="00FE5AFD">
      <w:pPr>
        <w:pStyle w:val="Heading3"/>
        <w:numPr>
          <w:ilvl w:val="0"/>
          <w:numId w:val="10"/>
        </w:numPr>
        <w:ind w:left="426"/>
        <w:rPr>
          <w:lang w:val="en-US"/>
        </w:rPr>
      </w:pPr>
      <w:bookmarkStart w:id="230" w:name="_Toc14966783"/>
      <w:bookmarkStart w:id="231" w:name="_Toc14976779"/>
      <w:bookmarkStart w:id="232" w:name="_Toc14977824"/>
      <w:r w:rsidRPr="00F167A6">
        <w:rPr>
          <w:lang w:val="en-US"/>
        </w:rPr>
        <w:t>Paper prototype (Low-Fi)</w:t>
      </w:r>
      <w:bookmarkEnd w:id="230"/>
      <w:bookmarkEnd w:id="231"/>
      <w:bookmarkEnd w:id="232"/>
    </w:p>
    <w:p w14:paraId="00E1433E" w14:textId="46395FF1" w:rsidR="00672829" w:rsidRPr="00F167A6" w:rsidRDefault="00EE6885" w:rsidP="00D510E3">
      <w:pPr>
        <w:rPr>
          <w:lang w:val="en-US"/>
        </w:rPr>
      </w:pPr>
      <w:r w:rsidRPr="00F167A6">
        <w:rPr>
          <w:lang w:val="en-US"/>
        </w:rPr>
        <w:t>The paper prototype was meant to be use as a guidance on how to navigate through the screens, and</w:t>
      </w:r>
      <w:r w:rsidR="00672829" w:rsidRPr="00F167A6">
        <w:rPr>
          <w:lang w:val="en-US"/>
        </w:rPr>
        <w:t xml:space="preserve"> where to place the features, buttons and represent the app major and minor functions</w:t>
      </w:r>
      <w:r w:rsidR="00D510E3" w:rsidRPr="00F167A6">
        <w:rPr>
          <w:lang w:val="en-US"/>
        </w:rPr>
        <w:t>.</w:t>
      </w:r>
    </w:p>
    <w:p w14:paraId="1762D209" w14:textId="5041B439" w:rsidR="00672829" w:rsidRPr="00F167A6" w:rsidRDefault="00672829" w:rsidP="006A7A4C">
      <w:pPr>
        <w:rPr>
          <w:lang w:val="en-US"/>
        </w:rPr>
      </w:pPr>
      <w:r w:rsidRPr="00F167A6">
        <w:rPr>
          <w:lang w:val="en-US"/>
        </w:rPr>
        <w:t>Therefor</w:t>
      </w:r>
      <w:ins w:id="233" w:author="Kalunder Madlaina" w:date="2019-07-30T09:50:00Z">
        <w:r w:rsidR="00B853A7">
          <w:rPr>
            <w:lang w:val="en-US"/>
          </w:rPr>
          <w:t>e</w:t>
        </w:r>
      </w:ins>
      <w:r w:rsidRPr="00F167A6">
        <w:rPr>
          <w:lang w:val="en-US"/>
        </w:rPr>
        <w:t xml:space="preserve"> the app home screen was first designed by placing all the major features on the home page</w:t>
      </w:r>
      <w:r w:rsidR="00896676">
        <w:rPr>
          <w:lang w:val="en-US"/>
        </w:rPr>
        <w:t xml:space="preserve"> (figure 21)</w:t>
      </w:r>
      <w:ins w:id="234" w:author="Kalunder Madlaina" w:date="2019-07-30T09:51:00Z">
        <w:r w:rsidR="00B853A7">
          <w:rPr>
            <w:lang w:val="en-US"/>
          </w:rPr>
          <w:t>.</w:t>
        </w:r>
      </w:ins>
      <w:del w:id="235" w:author="Kalunder Madlaina" w:date="2019-07-30T09:51:00Z">
        <w:r w:rsidRPr="00F167A6" w:rsidDel="00B853A7">
          <w:rPr>
            <w:lang w:val="en-US"/>
          </w:rPr>
          <w:delText>,</w:delText>
        </w:r>
      </w:del>
      <w:r w:rsidRPr="00F167A6">
        <w:rPr>
          <w:lang w:val="en-US"/>
        </w:rPr>
        <w:t xml:space="preserve"> </w:t>
      </w:r>
      <w:commentRangeStart w:id="236"/>
      <w:r w:rsidRPr="00F167A6">
        <w:rPr>
          <w:lang w:val="en-US"/>
        </w:rPr>
        <w:t>so that the end-user who is according to our Persona definition not really an expert in apps overall, and the end-user technical affinities differ by a big margin, don’t have problems finding what is looked for, and that shall also reduce the time needed to accomplish a single task.</w:t>
      </w:r>
      <w:commentRangeEnd w:id="236"/>
      <w:r w:rsidR="00B853A7">
        <w:rPr>
          <w:rStyle w:val="CommentReference"/>
        </w:rPr>
        <w:commentReference w:id="236"/>
      </w:r>
    </w:p>
    <w:p w14:paraId="3A7FCAAA" w14:textId="77777777" w:rsidR="00672829" w:rsidRPr="00F167A6" w:rsidRDefault="00672829" w:rsidP="00672829">
      <w:pPr>
        <w:keepNext/>
        <w:jc w:val="center"/>
        <w:rPr>
          <w:lang w:val="en-US"/>
        </w:rPr>
      </w:pPr>
      <w:r w:rsidRPr="00F167A6">
        <w:rPr>
          <w:noProof/>
          <w:lang w:val="en-US"/>
        </w:rPr>
        <w:drawing>
          <wp:inline distT="0" distB="0" distL="0" distR="0" wp14:anchorId="7A0FF243" wp14:editId="7CB863DC">
            <wp:extent cx="3541853" cy="2231524"/>
            <wp:effectExtent l="0" t="0" r="1905" b="38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24 at 8.00.59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84866" cy="2258624"/>
                    </a:xfrm>
                    <a:prstGeom prst="rect">
                      <a:avLst/>
                    </a:prstGeom>
                  </pic:spPr>
                </pic:pic>
              </a:graphicData>
            </a:graphic>
          </wp:inline>
        </w:drawing>
      </w:r>
    </w:p>
    <w:p w14:paraId="31213D8A" w14:textId="18782D12" w:rsidR="00672829" w:rsidRPr="00F167A6" w:rsidRDefault="00672829" w:rsidP="00672829">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21</w:t>
      </w:r>
      <w:r w:rsidRPr="00F167A6">
        <w:rPr>
          <w:sz w:val="20"/>
          <w:szCs w:val="20"/>
          <w:lang w:val="en-US"/>
        </w:rPr>
        <w:fldChar w:fldCharType="end"/>
      </w:r>
      <w:r w:rsidRPr="00F167A6">
        <w:rPr>
          <w:sz w:val="20"/>
          <w:szCs w:val="20"/>
          <w:lang w:val="en-US"/>
        </w:rPr>
        <w:t xml:space="preserve"> Home screen first concept</w:t>
      </w:r>
    </w:p>
    <w:p w14:paraId="3861F987" w14:textId="195F054F" w:rsidR="00927BB1" w:rsidRPr="00F167A6" w:rsidRDefault="00672829" w:rsidP="00896676">
      <w:pPr>
        <w:rPr>
          <w:lang w:val="en-US"/>
        </w:rPr>
      </w:pPr>
      <w:r w:rsidRPr="00F167A6">
        <w:rPr>
          <w:lang w:val="en-US"/>
        </w:rPr>
        <w:lastRenderedPageBreak/>
        <w:t xml:space="preserve">The idea of the first design is to include all the elements </w:t>
      </w:r>
      <w:r w:rsidR="00927BB1" w:rsidRPr="00F167A6">
        <w:rPr>
          <w:lang w:val="en-US"/>
        </w:rPr>
        <w:t>into one screen, and use drop down views to capture all the needed inputs before the navigating to the second screen of each feature. The design story in details can be found in the appendix.</w:t>
      </w:r>
    </w:p>
    <w:p w14:paraId="28EA13DC" w14:textId="419F1E9C" w:rsidR="00BA61DB" w:rsidRPr="00F167A6" w:rsidRDefault="00927BB1" w:rsidP="00D510E3">
      <w:pPr>
        <w:rPr>
          <w:lang w:val="en-US"/>
        </w:rPr>
      </w:pPr>
      <w:commentRangeStart w:id="237"/>
      <w:r w:rsidRPr="00F167A6">
        <w:rPr>
          <w:lang w:val="en-US"/>
        </w:rPr>
        <w:t>But the</w:t>
      </w:r>
      <w:r w:rsidR="00672829" w:rsidRPr="00F167A6">
        <w:rPr>
          <w:lang w:val="en-US"/>
        </w:rPr>
        <w:t xml:space="preserve"> problem with this design according to the end-users feedback, </w:t>
      </w:r>
      <w:r w:rsidR="00896676">
        <w:rPr>
          <w:lang w:val="en-US"/>
        </w:rPr>
        <w:t>is</w:t>
      </w:r>
      <w:r w:rsidR="00672829" w:rsidRPr="00F167A6">
        <w:rPr>
          <w:lang w:val="en-US"/>
        </w:rPr>
        <w:t xml:space="preserve"> that all elements are compacted into one single screen</w:t>
      </w:r>
      <w:r w:rsidRPr="00F167A6">
        <w:rPr>
          <w:lang w:val="en-US"/>
        </w:rPr>
        <w:t>, which is not a good thing as it requires two clicks right from the start to do an action, also an irrelevant elements will still be shown in the same screen, although the end-user intent is to do some totally different task, for instance the Search Event tab at the top will still be shown even though the end-user clicked on Personalize Experience tab. Overall the design was not really liked by the end-users sample, therefor</w:t>
      </w:r>
      <w:r w:rsidR="00D510E3" w:rsidRPr="00F167A6">
        <w:rPr>
          <w:lang w:val="en-US"/>
        </w:rPr>
        <w:t>e</w:t>
      </w:r>
      <w:r w:rsidRPr="00F167A6">
        <w:rPr>
          <w:lang w:val="en-US"/>
        </w:rPr>
        <w:t xml:space="preserve"> a new design has to be found, which </w:t>
      </w:r>
      <w:r w:rsidR="00BA61DB" w:rsidRPr="00F167A6">
        <w:rPr>
          <w:lang w:val="en-US"/>
        </w:rPr>
        <w:t>is the current Swiss Engineering Event App home screen.</w:t>
      </w:r>
      <w:commentRangeEnd w:id="237"/>
      <w:r w:rsidR="00B853A7">
        <w:rPr>
          <w:rStyle w:val="CommentReference"/>
        </w:rPr>
        <w:commentReference w:id="237"/>
      </w:r>
    </w:p>
    <w:p w14:paraId="1D084D6E" w14:textId="63729C3B" w:rsidR="00BA61DB" w:rsidRPr="00F167A6" w:rsidRDefault="00BA61DB" w:rsidP="00B87395">
      <w:pPr>
        <w:rPr>
          <w:lang w:val="en-US"/>
        </w:rPr>
      </w:pPr>
      <w:r w:rsidRPr="00F167A6">
        <w:rPr>
          <w:lang w:val="en-US"/>
        </w:rPr>
        <w:t xml:space="preserve">After solving the Homepage screen, </w:t>
      </w:r>
      <w:commentRangeStart w:id="238"/>
      <w:r w:rsidRPr="00F167A6">
        <w:rPr>
          <w:lang w:val="en-US"/>
        </w:rPr>
        <w:t>it was time to test the navigation system through some of the features, the Search for Events for instance.</w:t>
      </w:r>
      <w:commentRangeEnd w:id="238"/>
      <w:r w:rsidR="00B853A7">
        <w:rPr>
          <w:rStyle w:val="CommentReference"/>
        </w:rPr>
        <w:commentReference w:id="238"/>
      </w:r>
      <w:r w:rsidRPr="00F167A6">
        <w:rPr>
          <w:lang w:val="en-US"/>
        </w:rPr>
        <w:t xml:space="preserve"> Which looked like this in the first design.</w:t>
      </w:r>
    </w:p>
    <w:p w14:paraId="0CE86A7C" w14:textId="77777777" w:rsidR="00BA61DB" w:rsidRPr="00F167A6" w:rsidRDefault="00BA61DB" w:rsidP="00BA61DB">
      <w:pPr>
        <w:keepNext/>
        <w:jc w:val="center"/>
        <w:rPr>
          <w:lang w:val="en-US"/>
        </w:rPr>
      </w:pPr>
      <w:r w:rsidRPr="00F167A6">
        <w:rPr>
          <w:noProof/>
          <w:lang w:val="en-US"/>
        </w:rPr>
        <w:drawing>
          <wp:inline distT="0" distB="0" distL="0" distR="0" wp14:anchorId="7924D94E" wp14:editId="13DF19BF">
            <wp:extent cx="3217762" cy="4363243"/>
            <wp:effectExtent l="0" t="0" r="0" b="5715"/>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4-24 at 11.12.02 PM.png"/>
                    <pic:cNvPicPr/>
                  </pic:nvPicPr>
                  <pic:blipFill>
                    <a:blip r:embed="rId36">
                      <a:extLst>
                        <a:ext uri="{28A0092B-C50C-407E-A947-70E740481C1C}">
                          <a14:useLocalDpi xmlns:a14="http://schemas.microsoft.com/office/drawing/2010/main" val="0"/>
                        </a:ext>
                      </a:extLst>
                    </a:blip>
                    <a:stretch>
                      <a:fillRect/>
                    </a:stretch>
                  </pic:blipFill>
                  <pic:spPr>
                    <a:xfrm>
                      <a:off x="0" y="0"/>
                      <a:ext cx="3244417" cy="4399387"/>
                    </a:xfrm>
                    <a:prstGeom prst="rect">
                      <a:avLst/>
                    </a:prstGeom>
                  </pic:spPr>
                </pic:pic>
              </a:graphicData>
            </a:graphic>
          </wp:inline>
        </w:drawing>
      </w:r>
    </w:p>
    <w:p w14:paraId="2CCC574C" w14:textId="0036D449" w:rsidR="00BA61DB" w:rsidRPr="00F167A6" w:rsidRDefault="00BA61DB" w:rsidP="00BA61DB">
      <w:pPr>
        <w:pStyle w:val="Header"/>
        <w:jc w:val="center"/>
        <w:rPr>
          <w:sz w:val="20"/>
          <w:szCs w:val="20"/>
          <w:lang w:val="en-US"/>
        </w:rPr>
      </w:pPr>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22</w:t>
      </w:r>
      <w:r w:rsidRPr="00F167A6">
        <w:rPr>
          <w:sz w:val="20"/>
          <w:szCs w:val="20"/>
          <w:lang w:val="en-US"/>
        </w:rPr>
        <w:fldChar w:fldCharType="end"/>
      </w:r>
      <w:r w:rsidRPr="00F167A6">
        <w:rPr>
          <w:sz w:val="20"/>
          <w:szCs w:val="20"/>
          <w:lang w:val="en-US"/>
        </w:rPr>
        <w:t xml:space="preserve"> gathering the user input in steps</w:t>
      </w:r>
    </w:p>
    <w:p w14:paraId="41B65D16" w14:textId="2506CD78" w:rsidR="00BA61DB" w:rsidRPr="00F167A6" w:rsidRDefault="00BA61DB" w:rsidP="00D510E3">
      <w:pPr>
        <w:rPr>
          <w:lang w:val="en-US"/>
        </w:rPr>
      </w:pPr>
      <w:r w:rsidRPr="00F167A6">
        <w:rPr>
          <w:lang w:val="en-US"/>
        </w:rPr>
        <w:t>The idea was simply to have a specific information entry screen for each attribute, and the number of steps needed (screens to come) is displayed by the empty dots at the top</w:t>
      </w:r>
      <w:r w:rsidR="00896676">
        <w:rPr>
          <w:lang w:val="en-US"/>
        </w:rPr>
        <w:t xml:space="preserve"> (see figure 22)</w:t>
      </w:r>
      <w:r w:rsidRPr="00F167A6">
        <w:rPr>
          <w:lang w:val="en-US"/>
        </w:rPr>
        <w:t>, where the filled dot meant to be the users current location in the entry queue.</w:t>
      </w:r>
    </w:p>
    <w:p w14:paraId="5709D4EE" w14:textId="0BA90B85" w:rsidR="00D510E3" w:rsidRPr="00F167A6" w:rsidRDefault="00BA61DB" w:rsidP="00B87395">
      <w:pPr>
        <w:rPr>
          <w:lang w:val="en-US"/>
        </w:rPr>
      </w:pPr>
      <w:r w:rsidRPr="00F167A6">
        <w:rPr>
          <w:lang w:val="en-US"/>
        </w:rPr>
        <w:lastRenderedPageBreak/>
        <w:t>A major problem of this design is that, first, the end-user</w:t>
      </w:r>
      <w:r w:rsidR="00AD312D" w:rsidRPr="00F167A6">
        <w:rPr>
          <w:lang w:val="en-US"/>
        </w:rPr>
        <w:t xml:space="preserve"> is supposed to leave all the fields empty in order to retrieve the list of all available events with no search criteria/filters applied. Second, it takes the end-user 7 clicks to reach the goal, which is the list of events, and 7 clicks back to edit one of the criteria,</w:t>
      </w:r>
      <w:r w:rsidR="00AD312D" w:rsidRPr="00B853A7">
        <w:rPr>
          <w:strike/>
          <w:lang w:val="en-US"/>
          <w:rPrChange w:id="239" w:author="Kalunder Madlaina" w:date="2019-07-30T09:53:00Z">
            <w:rPr>
              <w:lang w:val="en-US"/>
            </w:rPr>
          </w:rPrChange>
        </w:rPr>
        <w:t xml:space="preserve"> which was really the case when the </w:t>
      </w:r>
      <w:proofErr w:type="gramStart"/>
      <w:r w:rsidR="00AD312D" w:rsidRPr="00B853A7">
        <w:rPr>
          <w:strike/>
          <w:lang w:val="en-US"/>
          <w:rPrChange w:id="240" w:author="Kalunder Madlaina" w:date="2019-07-30T09:53:00Z">
            <w:rPr>
              <w:lang w:val="en-US"/>
            </w:rPr>
          </w:rPrChange>
        </w:rPr>
        <w:t>end-users</w:t>
      </w:r>
      <w:proofErr w:type="gramEnd"/>
      <w:r w:rsidR="00AD312D" w:rsidRPr="00B853A7">
        <w:rPr>
          <w:strike/>
          <w:lang w:val="en-US"/>
          <w:rPrChange w:id="241" w:author="Kalunder Madlaina" w:date="2019-07-30T09:53:00Z">
            <w:rPr>
              <w:lang w:val="en-US"/>
            </w:rPr>
          </w:rPrChange>
        </w:rPr>
        <w:t xml:space="preserve"> feedback were gathered.</w:t>
      </w:r>
      <w:r w:rsidR="00AD312D" w:rsidRPr="00F167A6">
        <w:rPr>
          <w:lang w:val="en-US"/>
        </w:rPr>
        <w:t xml:space="preserve"> </w:t>
      </w:r>
      <w:del w:id="242" w:author="Kalunder Madlaina" w:date="2019-07-30T09:54:00Z">
        <w:r w:rsidR="00AD312D" w:rsidRPr="00F167A6" w:rsidDel="00B853A7">
          <w:rPr>
            <w:lang w:val="en-US"/>
          </w:rPr>
          <w:delText>So the</w:delText>
        </w:r>
      </w:del>
      <w:ins w:id="243" w:author="Kalunder Madlaina" w:date="2019-07-30T09:54:00Z">
        <w:r w:rsidR="00B853A7">
          <w:rPr>
            <w:lang w:val="en-US"/>
          </w:rPr>
          <w:t>The</w:t>
        </w:r>
      </w:ins>
      <w:r w:rsidR="00AD312D" w:rsidRPr="00F167A6">
        <w:rPr>
          <w:lang w:val="en-US"/>
        </w:rPr>
        <w:t xml:space="preserve"> solution was </w:t>
      </w:r>
      <w:ins w:id="244" w:author="Kalunder Madlaina" w:date="2019-07-30T09:53:00Z">
        <w:r w:rsidR="00B853A7">
          <w:rPr>
            <w:lang w:val="en-US"/>
          </w:rPr>
          <w:t xml:space="preserve">to adapt </w:t>
        </w:r>
      </w:ins>
      <w:del w:id="245" w:author="Kalunder Madlaina" w:date="2019-07-30T09:53:00Z">
        <w:r w:rsidR="00AD312D" w:rsidRPr="00F167A6" w:rsidDel="00B853A7">
          <w:rPr>
            <w:lang w:val="en-US"/>
          </w:rPr>
          <w:delText xml:space="preserve">to stop experimenting too much and rather use what the end-user is used to have when </w:delText>
        </w:r>
      </w:del>
      <w:r w:rsidR="00AD312D" w:rsidRPr="00F167A6">
        <w:rPr>
          <w:lang w:val="en-US"/>
        </w:rPr>
        <w:t>a search feature</w:t>
      </w:r>
      <w:ins w:id="246" w:author="Kalunder Madlaina" w:date="2019-07-30T09:53:00Z">
        <w:r w:rsidR="00B853A7">
          <w:rPr>
            <w:lang w:val="en-US"/>
          </w:rPr>
          <w:t xml:space="preserve"> design</w:t>
        </w:r>
      </w:ins>
      <w:del w:id="247" w:author="Kalunder Madlaina" w:date="2019-07-30T09:53:00Z">
        <w:r w:rsidR="00AD312D" w:rsidRPr="00F167A6" w:rsidDel="00B853A7">
          <w:rPr>
            <w:lang w:val="en-US"/>
          </w:rPr>
          <w:delText xml:space="preserve"> is</w:delText>
        </w:r>
      </w:del>
      <w:r w:rsidR="00AD312D" w:rsidRPr="00F167A6">
        <w:rPr>
          <w:lang w:val="en-US"/>
        </w:rPr>
        <w:t xml:space="preserve"> </w:t>
      </w:r>
      <w:del w:id="248" w:author="Kalunder Madlaina" w:date="2019-07-30T09:53:00Z">
        <w:r w:rsidR="00AD312D" w:rsidRPr="00F167A6" w:rsidDel="00B853A7">
          <w:rPr>
            <w:lang w:val="en-US"/>
          </w:rPr>
          <w:delText xml:space="preserve">provided </w:delText>
        </w:r>
      </w:del>
      <w:r w:rsidR="00AD312D" w:rsidRPr="00F167A6">
        <w:rPr>
          <w:lang w:val="en-US"/>
        </w:rPr>
        <w:t>by any other app, which is a single screen to collect all the criteria to apply. A full list of experimental screens can be found down in the appendix.</w:t>
      </w:r>
    </w:p>
    <w:p w14:paraId="40185CFC" w14:textId="46945FD3" w:rsidR="00591CA8" w:rsidRPr="00F167A6" w:rsidRDefault="005852B9" w:rsidP="00FE5AFD">
      <w:pPr>
        <w:pStyle w:val="Heading3"/>
        <w:numPr>
          <w:ilvl w:val="0"/>
          <w:numId w:val="10"/>
        </w:numPr>
        <w:ind w:left="426"/>
        <w:rPr>
          <w:lang w:val="en-US"/>
        </w:rPr>
      </w:pPr>
      <w:bookmarkStart w:id="249" w:name="_Toc14966784"/>
      <w:bookmarkStart w:id="250" w:name="_Toc14976780"/>
      <w:bookmarkStart w:id="251" w:name="_Toc14977825"/>
      <w:r w:rsidRPr="00F167A6">
        <w:rPr>
          <w:lang w:val="en-US"/>
        </w:rPr>
        <w:t>Hi-Fi Prototype (Sketch Project)</w:t>
      </w:r>
      <w:bookmarkEnd w:id="249"/>
      <w:bookmarkEnd w:id="250"/>
      <w:bookmarkEnd w:id="251"/>
    </w:p>
    <w:p w14:paraId="377D1417" w14:textId="5D41DE65" w:rsidR="005F25D6" w:rsidRPr="00F167A6" w:rsidRDefault="006A7A4C" w:rsidP="00D510E3">
      <w:pPr>
        <w:rPr>
          <w:lang w:val="en-US"/>
        </w:rPr>
      </w:pPr>
      <w:r w:rsidRPr="00F167A6">
        <w:rPr>
          <w:lang w:val="en-US"/>
        </w:rPr>
        <w:t>The following Hi-Fi prototype</w:t>
      </w:r>
      <w:r w:rsidR="00896676">
        <w:rPr>
          <w:lang w:val="en-US"/>
        </w:rPr>
        <w:t xml:space="preserve"> (see figure 23)</w:t>
      </w:r>
      <w:r w:rsidRPr="00F167A6">
        <w:rPr>
          <w:lang w:val="en-US"/>
        </w:rPr>
        <w:t xml:space="preserve"> was done to assure that every UI element, color and user interaction satisfies both the end-users and </w:t>
      </w:r>
      <w:proofErr w:type="spellStart"/>
      <w:r w:rsidRPr="00F167A6">
        <w:rPr>
          <w:lang w:val="en-US"/>
        </w:rPr>
        <w:t>clients</w:t>
      </w:r>
      <w:proofErr w:type="spellEnd"/>
      <w:r w:rsidRPr="00F167A6">
        <w:rPr>
          <w:lang w:val="en-US"/>
        </w:rPr>
        <w:t xml:space="preserve"> needs. </w:t>
      </w:r>
      <w:r w:rsidR="00D827BA" w:rsidRPr="00F167A6">
        <w:rPr>
          <w:lang w:val="en-US"/>
        </w:rPr>
        <w:t>The full story of the Hi-Fi prototype evolvement is included in the appendix</w:t>
      </w:r>
      <w:r w:rsidRPr="00F167A6">
        <w:rPr>
          <w:lang w:val="en-US"/>
        </w:rPr>
        <w:t>.</w:t>
      </w:r>
    </w:p>
    <w:p w14:paraId="3371BD80" w14:textId="77777777" w:rsidR="005F25D6" w:rsidRPr="00F167A6" w:rsidRDefault="005F25D6" w:rsidP="005F25D6">
      <w:pPr>
        <w:keepNext/>
        <w:rPr>
          <w:lang w:val="en-US"/>
        </w:rPr>
      </w:pPr>
      <w:r w:rsidRPr="00F167A6">
        <w:rPr>
          <w:noProof/>
          <w:lang w:val="en-US"/>
        </w:rPr>
        <w:drawing>
          <wp:inline distT="0" distB="0" distL="0" distR="0" wp14:anchorId="6748940B" wp14:editId="06ADFD2E">
            <wp:extent cx="5760720" cy="5080000"/>
            <wp:effectExtent l="0" t="0" r="5080" b="0"/>
            <wp:docPr id="144" name="Picture 144" descr="A close 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P5-Seea-Design.pd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5080000"/>
                    </a:xfrm>
                    <a:prstGeom prst="rect">
                      <a:avLst/>
                    </a:prstGeom>
                  </pic:spPr>
                </pic:pic>
              </a:graphicData>
            </a:graphic>
          </wp:inline>
        </w:drawing>
      </w:r>
    </w:p>
    <w:p w14:paraId="5D4FDE9B" w14:textId="3EEC3B15" w:rsidR="0035717A" w:rsidRPr="00F167A6" w:rsidRDefault="005F25D6" w:rsidP="005F25D6">
      <w:pPr>
        <w:pStyle w:val="Header"/>
        <w:jc w:val="center"/>
        <w:rPr>
          <w:sz w:val="20"/>
          <w:szCs w:val="20"/>
          <w:lang w:val="en-US"/>
        </w:rPr>
      </w:pPr>
      <w:commentRangeStart w:id="252"/>
      <w:r w:rsidRPr="00F167A6">
        <w:rPr>
          <w:sz w:val="20"/>
          <w:szCs w:val="20"/>
          <w:lang w:val="en-US"/>
        </w:rPr>
        <w:t xml:space="preserve">Figure </w:t>
      </w:r>
      <w:r w:rsidRPr="00F167A6">
        <w:rPr>
          <w:sz w:val="20"/>
          <w:szCs w:val="20"/>
          <w:lang w:val="en-US"/>
        </w:rPr>
        <w:fldChar w:fldCharType="begin"/>
      </w:r>
      <w:r w:rsidRPr="00F167A6">
        <w:rPr>
          <w:sz w:val="20"/>
          <w:szCs w:val="20"/>
          <w:lang w:val="en-US"/>
        </w:rPr>
        <w:instrText xml:space="preserve"> SEQ Figure \* ARABIC </w:instrText>
      </w:r>
      <w:r w:rsidRPr="00F167A6">
        <w:rPr>
          <w:sz w:val="20"/>
          <w:szCs w:val="20"/>
          <w:lang w:val="en-US"/>
        </w:rPr>
        <w:fldChar w:fldCharType="separate"/>
      </w:r>
      <w:r w:rsidR="009A633F">
        <w:rPr>
          <w:noProof/>
          <w:sz w:val="20"/>
          <w:szCs w:val="20"/>
          <w:lang w:val="en-US"/>
        </w:rPr>
        <w:t>23</w:t>
      </w:r>
      <w:r w:rsidRPr="00F167A6">
        <w:rPr>
          <w:sz w:val="20"/>
          <w:szCs w:val="20"/>
          <w:lang w:val="en-US"/>
        </w:rPr>
        <w:fldChar w:fldCharType="end"/>
      </w:r>
      <w:r w:rsidRPr="00F167A6">
        <w:rPr>
          <w:sz w:val="20"/>
          <w:szCs w:val="20"/>
          <w:lang w:val="en-US"/>
        </w:rPr>
        <w:t xml:space="preserve"> Sketch Hi-Fi prototype</w:t>
      </w:r>
      <w:commentRangeEnd w:id="252"/>
      <w:r w:rsidR="00C978BA">
        <w:rPr>
          <w:rStyle w:val="CommentReference"/>
        </w:rPr>
        <w:commentReference w:id="252"/>
      </w:r>
    </w:p>
    <w:p w14:paraId="2C064602" w14:textId="77777777" w:rsidR="00BA61DB" w:rsidRPr="00F167A6" w:rsidRDefault="00BA61DB" w:rsidP="00BA61DB">
      <w:pPr>
        <w:rPr>
          <w:lang w:val="en-US"/>
        </w:rPr>
      </w:pPr>
    </w:p>
    <w:p w14:paraId="7431FA94" w14:textId="3E36B9F2" w:rsidR="00EC075F" w:rsidRPr="00F167A6" w:rsidRDefault="009A6700" w:rsidP="001114B8">
      <w:pPr>
        <w:pStyle w:val="Heading1"/>
        <w:numPr>
          <w:ilvl w:val="0"/>
          <w:numId w:val="7"/>
        </w:numPr>
        <w:ind w:left="426"/>
        <w:rPr>
          <w:lang w:val="en-US"/>
        </w:rPr>
      </w:pPr>
      <w:bookmarkStart w:id="253" w:name="_Toc14977826"/>
      <w:r w:rsidRPr="00F167A6">
        <w:rPr>
          <w:lang w:val="en-US"/>
        </w:rPr>
        <w:lastRenderedPageBreak/>
        <w:t>I</w:t>
      </w:r>
      <w:r w:rsidR="00EC075F" w:rsidRPr="00F167A6">
        <w:rPr>
          <w:lang w:val="en-US"/>
        </w:rPr>
        <w:t>mplementation</w:t>
      </w:r>
      <w:bookmarkEnd w:id="253"/>
    </w:p>
    <w:p w14:paraId="09485E92" w14:textId="77777777" w:rsidR="00385525" w:rsidRPr="00F167A6" w:rsidRDefault="00385525" w:rsidP="00385525">
      <w:pPr>
        <w:rPr>
          <w:lang w:val="en-US"/>
        </w:rPr>
      </w:pPr>
      <w:r w:rsidRPr="00F167A6">
        <w:rPr>
          <w:lang w:val="en-US"/>
        </w:rPr>
        <w:t>This chapter will discuss the code part of the Swiss Engineering event app and the logic behind the functions.</w:t>
      </w:r>
    </w:p>
    <w:p w14:paraId="35B260C3" w14:textId="49AC005E" w:rsidR="00D061A9" w:rsidRDefault="00385525" w:rsidP="00385525">
      <w:pPr>
        <w:rPr>
          <w:ins w:id="254" w:author="Kalunder Madlaina" w:date="2019-07-30T09:54:00Z"/>
          <w:lang w:val="en-US"/>
        </w:rPr>
      </w:pPr>
      <w:r w:rsidRPr="00F167A6">
        <w:rPr>
          <w:lang w:val="en-US"/>
        </w:rPr>
        <w:t xml:space="preserve">All the important used </w:t>
      </w:r>
      <w:r w:rsidR="00D061A9" w:rsidRPr="00F167A6">
        <w:rPr>
          <w:lang w:val="en-US"/>
        </w:rPr>
        <w:t xml:space="preserve">external </w:t>
      </w:r>
      <w:r w:rsidRPr="00F167A6">
        <w:rPr>
          <w:lang w:val="en-US"/>
        </w:rPr>
        <w:t>plugins</w:t>
      </w:r>
      <w:r w:rsidR="00D061A9" w:rsidRPr="00F167A6">
        <w:rPr>
          <w:lang w:val="en-US"/>
        </w:rPr>
        <w:t xml:space="preserve"> would be addressed as well to illustrate their roles.</w:t>
      </w:r>
    </w:p>
    <w:p w14:paraId="669702DE" w14:textId="5400CB24" w:rsidR="00B853A7" w:rsidRDefault="00B853A7" w:rsidP="00385525">
      <w:pPr>
        <w:rPr>
          <w:ins w:id="255" w:author="Kalunder Madlaina" w:date="2019-07-30T09:54:00Z"/>
          <w:lang w:val="en-US"/>
        </w:rPr>
      </w:pPr>
    </w:p>
    <w:p w14:paraId="3D7E08B5" w14:textId="0F65AE9D" w:rsidR="00B853A7" w:rsidRPr="00F167A6" w:rsidRDefault="00B853A7" w:rsidP="00385525">
      <w:pPr>
        <w:rPr>
          <w:lang w:val="en-US"/>
        </w:rPr>
      </w:pPr>
      <w:ins w:id="256" w:author="Kalunder Madlaina" w:date="2019-07-30T09:54:00Z">
        <w:r>
          <w:rPr>
            <w:lang w:val="en-US"/>
          </w:rPr>
          <w:t>Overall design of the application? Software Architecture, graphs, overview of functionality, screens of the final prototype?</w:t>
        </w:r>
        <w:r w:rsidR="0017715D">
          <w:rPr>
            <w:lang w:val="en-US"/>
          </w:rPr>
          <w:t xml:space="preserve"> Used technologies?</w:t>
        </w:r>
      </w:ins>
      <w:ins w:id="257" w:author="Kalunder Madlaina" w:date="2019-07-30T09:55:00Z">
        <w:r w:rsidR="0017715D">
          <w:rPr>
            <w:lang w:val="en-US"/>
          </w:rPr>
          <w:t xml:space="preserve"> What were the decisions and why did you use specific libraries/technologies?</w:t>
        </w:r>
      </w:ins>
    </w:p>
    <w:p w14:paraId="1929C451" w14:textId="629C30AE" w:rsidR="00C9575E" w:rsidRPr="00F167A6" w:rsidRDefault="00C9575E" w:rsidP="001114B8">
      <w:pPr>
        <w:pStyle w:val="Heading2"/>
        <w:numPr>
          <w:ilvl w:val="1"/>
          <w:numId w:val="7"/>
        </w:numPr>
        <w:ind w:left="709"/>
        <w:rPr>
          <w:lang w:val="en-US"/>
        </w:rPr>
      </w:pPr>
      <w:bookmarkStart w:id="258" w:name="_Toc14977827"/>
      <w:r w:rsidRPr="00F167A6">
        <w:rPr>
          <w:lang w:val="en-US"/>
        </w:rPr>
        <w:t>Talk To SEEA</w:t>
      </w:r>
      <w:bookmarkEnd w:id="258"/>
    </w:p>
    <w:p w14:paraId="1D04679E" w14:textId="1B862792" w:rsidR="00C9575E" w:rsidRPr="00F167A6" w:rsidRDefault="00C9575E" w:rsidP="00C9575E">
      <w:pPr>
        <w:rPr>
          <w:lang w:val="en-US" w:eastAsia="de-DE"/>
        </w:rPr>
      </w:pPr>
      <w:r w:rsidRPr="00F167A6">
        <w:rPr>
          <w:lang w:val="en-US" w:eastAsia="de-DE"/>
        </w:rPr>
        <w:t xml:space="preserve">Talk </w:t>
      </w:r>
      <w:proofErr w:type="gramStart"/>
      <w:r w:rsidRPr="00F167A6">
        <w:rPr>
          <w:lang w:val="en-US" w:eastAsia="de-DE"/>
        </w:rPr>
        <w:t>To</w:t>
      </w:r>
      <w:proofErr w:type="gramEnd"/>
      <w:r w:rsidRPr="00F167A6">
        <w:rPr>
          <w:lang w:val="en-US" w:eastAsia="de-DE"/>
        </w:rPr>
        <w:t xml:space="preserve"> SEEA has one screen th</w:t>
      </w:r>
      <w:r w:rsidR="001057C1" w:rsidRPr="00F167A6">
        <w:rPr>
          <w:lang w:val="en-US" w:eastAsia="de-DE"/>
        </w:rPr>
        <w:t>at</w:t>
      </w:r>
      <w:r w:rsidRPr="00F167A6">
        <w:rPr>
          <w:lang w:val="en-US" w:eastAsia="de-DE"/>
        </w:rPr>
        <w:t xml:space="preserve"> shows the interaction between the end-user and the simple AI called SEEA.</w:t>
      </w:r>
    </w:p>
    <w:p w14:paraId="191BCDD7" w14:textId="52C9B476" w:rsidR="00C9575E" w:rsidRDefault="00C9575E" w:rsidP="00C9575E">
      <w:pPr>
        <w:rPr>
          <w:lang w:val="en-US" w:eastAsia="de-DE"/>
        </w:rPr>
      </w:pPr>
      <w:r w:rsidRPr="00F167A6">
        <w:rPr>
          <w:lang w:val="en-US" w:eastAsia="de-DE"/>
        </w:rPr>
        <w:t xml:space="preserve">The screen has a </w:t>
      </w:r>
      <w:proofErr w:type="spellStart"/>
      <w:r w:rsidRPr="00F167A6">
        <w:rPr>
          <w:lang w:val="en-US" w:eastAsia="de-DE"/>
        </w:rPr>
        <w:t>stacklayout</w:t>
      </w:r>
      <w:proofErr w:type="spellEnd"/>
      <w:r w:rsidRPr="00F167A6">
        <w:rPr>
          <w:lang w:val="en-US" w:eastAsia="de-DE"/>
        </w:rPr>
        <w:t xml:space="preserve"> </w:t>
      </w:r>
      <w:r w:rsidR="00CE25AE" w:rsidRPr="00F167A6">
        <w:rPr>
          <w:lang w:val="en-US" w:eastAsia="de-DE"/>
        </w:rPr>
        <w:t>object, that contains those interactions ordered chronologically, where the most recent comes at the end.</w:t>
      </w:r>
    </w:p>
    <w:p w14:paraId="75DB831D" w14:textId="77777777"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000088"/>
          <w:sz w:val="20"/>
          <w:szCs w:val="20"/>
          <w:lang w:val="en-US"/>
        </w:rPr>
        <w:t>private</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void</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add_new_seea_</w:t>
      </w:r>
      <w:proofErr w:type="gramStart"/>
      <w:r w:rsidRPr="00FF0A9F">
        <w:rPr>
          <w:rFonts w:ascii="Courier New" w:hAnsi="Courier New" w:cs="Courier New"/>
          <w:color w:val="000000"/>
          <w:sz w:val="20"/>
          <w:szCs w:val="20"/>
          <w:lang w:val="en-US"/>
        </w:rPr>
        <w:t>msg</w:t>
      </w:r>
      <w:proofErr w:type="spellEnd"/>
      <w:r w:rsidRPr="00FF0A9F">
        <w:rPr>
          <w:rFonts w:ascii="Courier New" w:hAnsi="Courier New" w:cs="Courier New"/>
          <w:color w:val="666600"/>
          <w:sz w:val="20"/>
          <w:szCs w:val="20"/>
          <w:lang w:val="en-US"/>
        </w:rPr>
        <w:t>(</w:t>
      </w:r>
      <w:proofErr w:type="gramEnd"/>
      <w:r w:rsidRPr="00FF0A9F">
        <w:rPr>
          <w:rFonts w:ascii="Courier New" w:hAnsi="Courier New" w:cs="Courier New"/>
          <w:color w:val="660066"/>
          <w:sz w:val="20"/>
          <w:szCs w:val="20"/>
          <w:lang w:val="en-US"/>
        </w:rPr>
        <w:t>String</w:t>
      </w:r>
      <w:r w:rsidRPr="00FF0A9F">
        <w:rPr>
          <w:rFonts w:ascii="Courier New" w:hAnsi="Courier New" w:cs="Courier New"/>
          <w:color w:val="000000"/>
          <w:sz w:val="20"/>
          <w:szCs w:val="20"/>
          <w:lang w:val="en-US"/>
        </w:rPr>
        <w:t xml:space="preserve"> msg</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0141D6A4" w14:textId="77777777"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000000"/>
          <w:sz w:val="20"/>
          <w:szCs w:val="20"/>
          <w:lang w:val="en-US"/>
        </w:rPr>
        <w:t> </w:t>
      </w:r>
    </w:p>
    <w:p w14:paraId="55D402A8" w14:textId="71687CD5"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880000"/>
          <w:sz w:val="20"/>
          <w:szCs w:val="20"/>
          <w:lang w:val="en-US"/>
        </w:rPr>
        <w:t>//construct a SEEA chat frame with the correct colors.</w:t>
      </w:r>
    </w:p>
    <w:p w14:paraId="4176BFE6" w14:textId="59BB2AA2"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proofErr w:type="spellStart"/>
      <w:r w:rsidRPr="00FF0A9F">
        <w:rPr>
          <w:rFonts w:ascii="Courier New" w:hAnsi="Courier New" w:cs="Courier New"/>
          <w:color w:val="660066"/>
          <w:sz w:val="20"/>
          <w:szCs w:val="20"/>
          <w:lang w:val="en-US"/>
        </w:rPr>
        <w:t>SeeaTalkFrame</w:t>
      </w:r>
      <w:proofErr w:type="spellEnd"/>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new_msg</w:t>
      </w:r>
      <w:proofErr w:type="spellEnd"/>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new</w:t>
      </w:r>
      <w:r w:rsidRPr="00FF0A9F">
        <w:rPr>
          <w:rFonts w:ascii="Courier New" w:hAnsi="Courier New" w:cs="Courier New"/>
          <w:color w:val="000000"/>
          <w:sz w:val="20"/>
          <w:szCs w:val="20"/>
          <w:lang w:val="en-US"/>
        </w:rPr>
        <w:t xml:space="preserve"> </w:t>
      </w:r>
      <w:proofErr w:type="spellStart"/>
      <w:proofErr w:type="gramStart"/>
      <w:r w:rsidRPr="00FF0A9F">
        <w:rPr>
          <w:rFonts w:ascii="Courier New" w:hAnsi="Courier New" w:cs="Courier New"/>
          <w:color w:val="660066"/>
          <w:sz w:val="20"/>
          <w:szCs w:val="20"/>
          <w:lang w:val="en-US"/>
        </w:rPr>
        <w:t>SeeaTalkFrame</w:t>
      </w:r>
      <w:proofErr w:type="spellEnd"/>
      <w:r w:rsidRPr="00FF0A9F">
        <w:rPr>
          <w:rFonts w:ascii="Courier New" w:hAnsi="Courier New" w:cs="Courier New"/>
          <w:color w:val="666600"/>
          <w:sz w:val="20"/>
          <w:szCs w:val="20"/>
          <w:lang w:val="en-US"/>
        </w:rPr>
        <w:t>(</w:t>
      </w:r>
      <w:proofErr w:type="spellStart"/>
      <w:proofErr w:type="gramEnd"/>
      <w:r w:rsidRPr="00FF0A9F">
        <w:rPr>
          <w:rFonts w:ascii="Courier New" w:hAnsi="Courier New" w:cs="Courier New"/>
          <w:color w:val="660066"/>
          <w:sz w:val="20"/>
          <w:szCs w:val="20"/>
          <w:lang w:val="en-US"/>
        </w:rPr>
        <w:t>Seea_talk_bg_color</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Seea_talk_text_color</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Seea_talk_border_color</w:t>
      </w:r>
      <w:proofErr w:type="spellEnd"/>
      <w:r w:rsidRPr="00FF0A9F">
        <w:rPr>
          <w:rFonts w:ascii="Courier New" w:hAnsi="Courier New" w:cs="Courier New"/>
          <w:color w:val="666600"/>
          <w:sz w:val="20"/>
          <w:szCs w:val="20"/>
          <w:lang w:val="en-US"/>
        </w:rPr>
        <w:t>);</w:t>
      </w:r>
    </w:p>
    <w:p w14:paraId="03ACA9D5" w14:textId="77777777"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000000"/>
          <w:sz w:val="20"/>
          <w:szCs w:val="20"/>
          <w:lang w:val="en-US"/>
        </w:rPr>
        <w:t> </w:t>
      </w:r>
    </w:p>
    <w:p w14:paraId="11FC0A9A" w14:textId="7944CAC1"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880000"/>
          <w:sz w:val="20"/>
          <w:szCs w:val="20"/>
          <w:lang w:val="en-US"/>
        </w:rPr>
        <w:t>//set the response inside the frame constructed.</w:t>
      </w:r>
    </w:p>
    <w:p w14:paraId="0D2F6E98" w14:textId="5F233DE8"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proofErr w:type="spellStart"/>
      <w:r w:rsidRPr="00FF0A9F">
        <w:rPr>
          <w:rFonts w:ascii="Courier New" w:hAnsi="Courier New" w:cs="Courier New"/>
          <w:color w:val="000000"/>
          <w:sz w:val="20"/>
          <w:szCs w:val="20"/>
          <w:lang w:val="en-US"/>
        </w:rPr>
        <w:t>new_</w:t>
      </w:r>
      <w:proofErr w:type="gramStart"/>
      <w:r w:rsidRPr="00FF0A9F">
        <w:rPr>
          <w:rFonts w:ascii="Courier New" w:hAnsi="Courier New" w:cs="Courier New"/>
          <w:color w:val="000000"/>
          <w:sz w:val="20"/>
          <w:szCs w:val="20"/>
          <w:lang w:val="en-US"/>
        </w:rPr>
        <w:t>msg</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Text</w:t>
      </w:r>
      <w:proofErr w:type="spellEnd"/>
      <w:proofErr w:type="gramEnd"/>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msg</w:t>
      </w:r>
      <w:r w:rsidRPr="00FF0A9F">
        <w:rPr>
          <w:rFonts w:ascii="Courier New" w:hAnsi="Courier New" w:cs="Courier New"/>
          <w:color w:val="666600"/>
          <w:sz w:val="20"/>
          <w:szCs w:val="20"/>
          <w:lang w:val="en-US"/>
        </w:rPr>
        <w:t>;</w:t>
      </w:r>
    </w:p>
    <w:p w14:paraId="6FB27CFB" w14:textId="77777777"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000000"/>
          <w:sz w:val="20"/>
          <w:szCs w:val="20"/>
          <w:lang w:val="en-US"/>
        </w:rPr>
        <w:t> </w:t>
      </w:r>
    </w:p>
    <w:p w14:paraId="2D719921" w14:textId="660AC76B"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880000"/>
          <w:sz w:val="20"/>
          <w:szCs w:val="20"/>
          <w:lang w:val="en-US"/>
        </w:rPr>
        <w:t xml:space="preserve">//Add the frame to the </w:t>
      </w:r>
      <w:proofErr w:type="spellStart"/>
      <w:r w:rsidRPr="00FF0A9F">
        <w:rPr>
          <w:rFonts w:ascii="Courier New" w:hAnsi="Courier New" w:cs="Courier New"/>
          <w:color w:val="880000"/>
          <w:sz w:val="20"/>
          <w:szCs w:val="20"/>
          <w:lang w:val="en-US"/>
        </w:rPr>
        <w:t>stacklayout</w:t>
      </w:r>
      <w:proofErr w:type="spellEnd"/>
      <w:r w:rsidRPr="00FF0A9F">
        <w:rPr>
          <w:rFonts w:ascii="Courier New" w:hAnsi="Courier New" w:cs="Courier New"/>
          <w:color w:val="880000"/>
          <w:sz w:val="20"/>
          <w:szCs w:val="20"/>
          <w:lang w:val="en-US"/>
        </w:rPr>
        <w:t>.</w:t>
      </w:r>
    </w:p>
    <w:p w14:paraId="7A0C48D9" w14:textId="4691416B"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proofErr w:type="spellStart"/>
      <w:r w:rsidRPr="00FF0A9F">
        <w:rPr>
          <w:rFonts w:ascii="Courier New" w:hAnsi="Courier New" w:cs="Courier New"/>
          <w:color w:val="000000"/>
          <w:sz w:val="20"/>
          <w:szCs w:val="20"/>
          <w:lang w:val="en-US"/>
        </w:rPr>
        <w:t>chat_messages_</w:t>
      </w:r>
      <w:proofErr w:type="gramStart"/>
      <w:r w:rsidRPr="00FF0A9F">
        <w:rPr>
          <w:rFonts w:ascii="Courier New" w:hAnsi="Courier New" w:cs="Courier New"/>
          <w:color w:val="000000"/>
          <w:sz w:val="20"/>
          <w:szCs w:val="20"/>
          <w:lang w:val="en-US"/>
        </w:rPr>
        <w:t>stack</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Children</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Add</w:t>
      </w:r>
      <w:proofErr w:type="spellEnd"/>
      <w:proofErr w:type="gramEnd"/>
      <w:r w:rsidRPr="00FF0A9F">
        <w:rPr>
          <w:rFonts w:ascii="Courier New" w:hAnsi="Courier New" w:cs="Courier New"/>
          <w:color w:val="666600"/>
          <w:sz w:val="20"/>
          <w:szCs w:val="20"/>
          <w:lang w:val="en-US"/>
        </w:rPr>
        <w:t>(</w:t>
      </w:r>
      <w:proofErr w:type="spellStart"/>
      <w:r w:rsidRPr="00FF0A9F">
        <w:rPr>
          <w:rFonts w:ascii="Courier New" w:hAnsi="Courier New" w:cs="Courier New"/>
          <w:color w:val="000000"/>
          <w:sz w:val="20"/>
          <w:szCs w:val="20"/>
          <w:lang w:val="en-US"/>
        </w:rPr>
        <w:t>new_msg</w:t>
      </w:r>
      <w:proofErr w:type="spellEnd"/>
      <w:r w:rsidRPr="00FF0A9F">
        <w:rPr>
          <w:rFonts w:ascii="Courier New" w:hAnsi="Courier New" w:cs="Courier New"/>
          <w:color w:val="666600"/>
          <w:sz w:val="20"/>
          <w:szCs w:val="20"/>
          <w:lang w:val="en-US"/>
        </w:rPr>
        <w:t>);</w:t>
      </w:r>
    </w:p>
    <w:p w14:paraId="5802DFD7" w14:textId="77777777" w:rsid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color w:val="880000"/>
          <w:sz w:val="20"/>
          <w:szCs w:val="20"/>
          <w:lang w:val="en-US"/>
        </w:rPr>
      </w:pPr>
    </w:p>
    <w:p w14:paraId="4453A012" w14:textId="5089F82E"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880000"/>
          <w:sz w:val="20"/>
          <w:szCs w:val="20"/>
          <w:lang w:val="en-US"/>
        </w:rPr>
        <w:t>//scroll to the end of the screen to include the added message (frame) in the scope.</w:t>
      </w:r>
    </w:p>
    <w:p w14:paraId="5730BA77" w14:textId="5FB19804"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proofErr w:type="spellStart"/>
      <w:r w:rsidRPr="00FF0A9F">
        <w:rPr>
          <w:rFonts w:ascii="Courier New" w:hAnsi="Courier New" w:cs="Courier New"/>
          <w:color w:val="000000"/>
          <w:sz w:val="20"/>
          <w:szCs w:val="20"/>
          <w:lang w:val="en-US"/>
        </w:rPr>
        <w:t>chat_message_</w:t>
      </w:r>
      <w:proofErr w:type="gramStart"/>
      <w:r w:rsidRPr="00FF0A9F">
        <w:rPr>
          <w:rFonts w:ascii="Courier New" w:hAnsi="Courier New" w:cs="Courier New"/>
          <w:color w:val="000000"/>
          <w:sz w:val="20"/>
          <w:szCs w:val="20"/>
          <w:lang w:val="en-US"/>
        </w:rPr>
        <w:t>scrollview</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ScrollToAsync</w:t>
      </w:r>
      <w:proofErr w:type="spellEnd"/>
      <w:proofErr w:type="gramEnd"/>
      <w:r w:rsidRPr="00FF0A9F">
        <w:rPr>
          <w:rFonts w:ascii="Courier New" w:hAnsi="Courier New" w:cs="Courier New"/>
          <w:color w:val="666600"/>
          <w:sz w:val="20"/>
          <w:szCs w:val="20"/>
          <w:lang w:val="en-US"/>
        </w:rPr>
        <w:t>(</w:t>
      </w:r>
      <w:proofErr w:type="spellStart"/>
      <w:r w:rsidRPr="00FF0A9F">
        <w:rPr>
          <w:rFonts w:ascii="Courier New" w:hAnsi="Courier New" w:cs="Courier New"/>
          <w:color w:val="000000"/>
          <w:sz w:val="20"/>
          <w:szCs w:val="20"/>
          <w:lang w:val="en-US"/>
        </w:rPr>
        <w:t>new_msg</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ScrollToPosition</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End</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false</w:t>
      </w:r>
      <w:r w:rsidRPr="00FF0A9F">
        <w:rPr>
          <w:rFonts w:ascii="Courier New" w:hAnsi="Courier New" w:cs="Courier New"/>
          <w:color w:val="666600"/>
          <w:sz w:val="20"/>
          <w:szCs w:val="20"/>
          <w:lang w:val="en-US"/>
        </w:rPr>
        <w:t>);</w:t>
      </w:r>
    </w:p>
    <w:p w14:paraId="50C9A437" w14:textId="51076D7F" w:rsidR="00D82F1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FF0A9F">
        <w:rPr>
          <w:rFonts w:ascii="Courier New" w:hAnsi="Courier New" w:cs="Courier New"/>
          <w:color w:val="666600"/>
          <w:sz w:val="20"/>
          <w:szCs w:val="20"/>
          <w:lang w:val="en-US"/>
        </w:rPr>
        <w:t>}</w:t>
      </w:r>
    </w:p>
    <w:p w14:paraId="522E746C" w14:textId="5FC84A11" w:rsidR="00CE25AE" w:rsidRPr="00F167A6" w:rsidRDefault="00D82F1F" w:rsidP="00D82F1F">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1</w:t>
      </w:r>
      <w:r w:rsidRPr="00F167A6">
        <w:rPr>
          <w:lang w:val="en-US"/>
        </w:rPr>
        <w:fldChar w:fldCharType="end"/>
      </w:r>
      <w:r w:rsidRPr="00F167A6">
        <w:rPr>
          <w:lang w:val="en-US"/>
        </w:rPr>
        <w:t xml:space="preserve"> </w:t>
      </w:r>
      <w:r w:rsidR="00FF0A9F">
        <w:rPr>
          <w:lang w:val="en-US"/>
        </w:rPr>
        <w:t>add message to SEEA chat</w:t>
      </w:r>
    </w:p>
    <w:p w14:paraId="528A7732" w14:textId="2CCC0D37" w:rsidR="00D82F1F" w:rsidRPr="00F167A6" w:rsidRDefault="00D82F1F" w:rsidP="00D82F1F">
      <w:pPr>
        <w:rPr>
          <w:lang w:val="en-US" w:eastAsia="de-DE"/>
        </w:rPr>
      </w:pPr>
      <w:r w:rsidRPr="00F167A6">
        <w:rPr>
          <w:lang w:val="en-US" w:eastAsia="de-DE"/>
        </w:rPr>
        <w:t xml:space="preserve">This </w:t>
      </w:r>
      <w:proofErr w:type="spellStart"/>
      <w:r w:rsidRPr="00F167A6">
        <w:rPr>
          <w:lang w:val="en-US" w:eastAsia="de-DE"/>
        </w:rPr>
        <w:t>stacklayout</w:t>
      </w:r>
      <w:proofErr w:type="spellEnd"/>
      <w:r w:rsidRPr="00F167A6">
        <w:rPr>
          <w:lang w:val="en-US" w:eastAsia="de-DE"/>
        </w:rPr>
        <w:t xml:space="preserve"> contains both messages of SEEA and the user, where the color of each helps to differentiate.</w:t>
      </w:r>
    </w:p>
    <w:p w14:paraId="2B23C5E2" w14:textId="3D341A69" w:rsidR="00D82F1F" w:rsidRPr="00F167A6" w:rsidRDefault="00D82F1F" w:rsidP="00D82F1F">
      <w:pPr>
        <w:rPr>
          <w:lang w:val="en-US" w:eastAsia="de-DE"/>
        </w:rPr>
      </w:pPr>
      <w:r w:rsidRPr="00F167A6">
        <w:rPr>
          <w:lang w:val="en-US" w:eastAsia="de-DE"/>
        </w:rPr>
        <w:t>The idea behind Talk To SEEA is that it detects what comes after specific words, namely “I am interested in &lt;tag&gt;”, “I love &lt;tag&gt;” or “I like &lt;tag&gt;” where tag is the name of the topic the user is interested in and wishes to receive suggestions about in the future.</w:t>
      </w:r>
    </w:p>
    <w:p w14:paraId="12E612C7" w14:textId="7E4C6AC5" w:rsidR="00D82F1F" w:rsidRPr="00F167A6" w:rsidRDefault="00D82F1F" w:rsidP="00D82F1F">
      <w:pPr>
        <w:rPr>
          <w:lang w:val="en-US" w:eastAsia="de-DE"/>
        </w:rPr>
      </w:pPr>
      <w:r w:rsidRPr="00F167A6">
        <w:rPr>
          <w:lang w:val="en-US" w:eastAsia="de-DE"/>
        </w:rPr>
        <w:t xml:space="preserve">This detection is done via </w:t>
      </w:r>
      <w:proofErr w:type="gramStart"/>
      <w:r w:rsidR="00B62A40" w:rsidRPr="00F167A6">
        <w:rPr>
          <w:lang w:val="en-US" w:eastAsia="de-DE"/>
        </w:rPr>
        <w:t>Contains(</w:t>
      </w:r>
      <w:proofErr w:type="gramEnd"/>
      <w:r w:rsidR="00B62A40" w:rsidRPr="00F167A6">
        <w:rPr>
          <w:lang w:val="en-US" w:eastAsia="de-DE"/>
        </w:rPr>
        <w:t>) and After() methods applied on strings</w:t>
      </w:r>
      <w:r w:rsidRPr="00F167A6">
        <w:rPr>
          <w:lang w:val="en-US" w:eastAsia="de-DE"/>
        </w:rPr>
        <w:t xml:space="preserve"> where both textual or voice input is converted into string</w:t>
      </w:r>
      <w:r w:rsidR="00B62A40" w:rsidRPr="00F167A6">
        <w:rPr>
          <w:lang w:val="en-US" w:eastAsia="de-DE"/>
        </w:rPr>
        <w:t xml:space="preserve"> first</w:t>
      </w:r>
      <w:r w:rsidRPr="00F167A6">
        <w:rPr>
          <w:lang w:val="en-US" w:eastAsia="de-DE"/>
        </w:rPr>
        <w:t>, then using REGEX this string is trimmed so that only what comes after the trigger words is left.</w:t>
      </w:r>
    </w:p>
    <w:p w14:paraId="2B4FC978" w14:textId="21CE68D6" w:rsidR="002B1F83" w:rsidRPr="00F167A6" w:rsidRDefault="00D82F1F" w:rsidP="00FF0A9F">
      <w:pPr>
        <w:rPr>
          <w:lang w:val="en-US" w:eastAsia="de-DE"/>
        </w:rPr>
      </w:pPr>
      <w:r w:rsidRPr="00F167A6">
        <w:rPr>
          <w:lang w:val="en-US" w:eastAsia="de-DE"/>
        </w:rPr>
        <w:lastRenderedPageBreak/>
        <w:t xml:space="preserve">This detected tag is then being saved </w:t>
      </w:r>
      <w:r w:rsidR="002B1F83" w:rsidRPr="00F167A6">
        <w:rPr>
          <w:lang w:val="en-US" w:eastAsia="de-DE"/>
        </w:rPr>
        <w:t>and compared to the events to see which contains this tag, so that that event is being suggested to the user and previewed in the Get Inspired page.</w:t>
      </w:r>
    </w:p>
    <w:p w14:paraId="44842D49" w14:textId="73DB426C" w:rsidR="0023763A" w:rsidRPr="00F167A6" w:rsidRDefault="0023763A" w:rsidP="001114B8">
      <w:pPr>
        <w:pStyle w:val="Heading3"/>
        <w:numPr>
          <w:ilvl w:val="2"/>
          <w:numId w:val="7"/>
        </w:numPr>
        <w:ind w:left="709"/>
        <w:rPr>
          <w:lang w:val="en-US"/>
        </w:rPr>
      </w:pPr>
      <w:bookmarkStart w:id="259" w:name="_Toc14977828"/>
      <w:r w:rsidRPr="00F167A6">
        <w:rPr>
          <w:lang w:val="en-US"/>
        </w:rPr>
        <w:t xml:space="preserve">Handling </w:t>
      </w:r>
      <w:proofErr w:type="gramStart"/>
      <w:r w:rsidRPr="00F167A6">
        <w:rPr>
          <w:lang w:val="en-US"/>
        </w:rPr>
        <w:t>users</w:t>
      </w:r>
      <w:proofErr w:type="gramEnd"/>
      <w:r w:rsidRPr="00F167A6">
        <w:rPr>
          <w:lang w:val="en-US"/>
        </w:rPr>
        <w:t xml:space="preserve"> input</w:t>
      </w:r>
      <w:bookmarkEnd w:id="259"/>
    </w:p>
    <w:p w14:paraId="6FFDD055" w14:textId="5E20A82F" w:rsidR="00D82F1F" w:rsidRPr="00F167A6" w:rsidRDefault="00D82F1F" w:rsidP="00D82F1F">
      <w:pPr>
        <w:rPr>
          <w:lang w:val="en-US" w:eastAsia="de-DE"/>
        </w:rPr>
      </w:pPr>
      <w:r w:rsidRPr="00F167A6">
        <w:rPr>
          <w:lang w:val="en-US" w:eastAsia="de-DE"/>
        </w:rPr>
        <w:t xml:space="preserve">Talk </w:t>
      </w:r>
      <w:proofErr w:type="gramStart"/>
      <w:r w:rsidRPr="00F167A6">
        <w:rPr>
          <w:lang w:val="en-US" w:eastAsia="de-DE"/>
        </w:rPr>
        <w:t>To</w:t>
      </w:r>
      <w:proofErr w:type="gramEnd"/>
      <w:r w:rsidRPr="00F167A6">
        <w:rPr>
          <w:lang w:val="en-US" w:eastAsia="de-DE"/>
        </w:rPr>
        <w:t xml:space="preserve"> SEEA interaction has two different models</w:t>
      </w:r>
      <w:r w:rsidR="0023763A" w:rsidRPr="00F167A6">
        <w:rPr>
          <w:lang w:val="en-US" w:eastAsia="de-DE"/>
        </w:rPr>
        <w:t xml:space="preserve">. The following sub-chapters will discuss briefly how the </w:t>
      </w:r>
      <w:proofErr w:type="gramStart"/>
      <w:r w:rsidR="0023763A" w:rsidRPr="00F167A6">
        <w:rPr>
          <w:lang w:val="en-US" w:eastAsia="de-DE"/>
        </w:rPr>
        <w:t>users</w:t>
      </w:r>
      <w:proofErr w:type="gramEnd"/>
      <w:r w:rsidR="0023763A" w:rsidRPr="00F167A6">
        <w:rPr>
          <w:lang w:val="en-US" w:eastAsia="de-DE"/>
        </w:rPr>
        <w:t xml:space="preserve"> input is being handled and parsed into a string so that the tag can be extracted form. </w:t>
      </w:r>
    </w:p>
    <w:p w14:paraId="222C6833" w14:textId="1CEDCE54" w:rsidR="00D82F1F" w:rsidRPr="00F167A6" w:rsidRDefault="00D82F1F" w:rsidP="00FE5AFD">
      <w:pPr>
        <w:pStyle w:val="Heading4"/>
        <w:numPr>
          <w:ilvl w:val="0"/>
          <w:numId w:val="24"/>
        </w:numPr>
        <w:ind w:left="426"/>
        <w:rPr>
          <w:lang w:val="en-US"/>
        </w:rPr>
      </w:pPr>
      <w:r w:rsidRPr="00F167A6">
        <w:rPr>
          <w:lang w:val="en-US"/>
        </w:rPr>
        <w:t>Interacting via text</w:t>
      </w:r>
    </w:p>
    <w:p w14:paraId="6A1136FE" w14:textId="013A13D4" w:rsidR="00D82F1F" w:rsidRPr="00F167A6" w:rsidRDefault="00D82F1F" w:rsidP="00D82F1F">
      <w:pPr>
        <w:rPr>
          <w:lang w:val="en-US" w:eastAsia="de-DE"/>
        </w:rPr>
      </w:pPr>
      <w:r w:rsidRPr="00F167A6">
        <w:rPr>
          <w:lang w:val="en-US" w:eastAsia="de-DE"/>
        </w:rPr>
        <w:t xml:space="preserve">The user in this mode </w:t>
      </w:r>
      <w:r w:rsidR="002B1F83" w:rsidRPr="00F167A6">
        <w:rPr>
          <w:lang w:val="en-US" w:eastAsia="de-DE"/>
        </w:rPr>
        <w:t>must enter the tag name as illustrated previously via text using the virtual keyboard</w:t>
      </w:r>
      <w:r w:rsidR="00896676">
        <w:rPr>
          <w:lang w:val="en-US" w:eastAsia="de-DE"/>
        </w:rPr>
        <w:t xml:space="preserve"> (see figure 24)</w:t>
      </w:r>
      <w:r w:rsidR="002B1F83" w:rsidRPr="00F167A6">
        <w:rPr>
          <w:lang w:val="en-US" w:eastAsia="de-DE"/>
        </w:rPr>
        <w:t>.</w:t>
      </w:r>
    </w:p>
    <w:p w14:paraId="61D2CF8C" w14:textId="77777777" w:rsidR="002B1F83" w:rsidRPr="00F167A6" w:rsidRDefault="002B1F83" w:rsidP="002B1F83">
      <w:pPr>
        <w:keepNext/>
        <w:jc w:val="center"/>
        <w:rPr>
          <w:lang w:val="en-US"/>
        </w:rPr>
      </w:pPr>
      <w:r w:rsidRPr="00F167A6">
        <w:rPr>
          <w:noProof/>
          <w:lang w:val="en-US" w:eastAsia="de-DE"/>
        </w:rPr>
        <w:drawing>
          <wp:inline distT="0" distB="0" distL="0" distR="0" wp14:anchorId="7E0AF82B" wp14:editId="4C8BE3EC">
            <wp:extent cx="1804397" cy="382905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7-21 at 11.19.16 PM.png"/>
                    <pic:cNvPicPr/>
                  </pic:nvPicPr>
                  <pic:blipFill>
                    <a:blip r:embed="rId38">
                      <a:extLst>
                        <a:ext uri="{28A0092B-C50C-407E-A947-70E740481C1C}">
                          <a14:useLocalDpi xmlns:a14="http://schemas.microsoft.com/office/drawing/2010/main" val="0"/>
                        </a:ext>
                      </a:extLst>
                    </a:blip>
                    <a:stretch>
                      <a:fillRect/>
                    </a:stretch>
                  </pic:blipFill>
                  <pic:spPr>
                    <a:xfrm>
                      <a:off x="0" y="0"/>
                      <a:ext cx="1814869" cy="3851272"/>
                    </a:xfrm>
                    <a:prstGeom prst="rect">
                      <a:avLst/>
                    </a:prstGeom>
                  </pic:spPr>
                </pic:pic>
              </a:graphicData>
            </a:graphic>
          </wp:inline>
        </w:drawing>
      </w:r>
    </w:p>
    <w:p w14:paraId="17A61466" w14:textId="4A62E322" w:rsidR="002B1F83" w:rsidRPr="00F167A6" w:rsidRDefault="002B1F83" w:rsidP="002B1F83">
      <w:pPr>
        <w:pStyle w:val="Caption"/>
        <w:jc w:val="center"/>
        <w:rPr>
          <w:lang w:val="en-US"/>
        </w:rPr>
      </w:pPr>
      <w:commentRangeStart w:id="260"/>
      <w:r w:rsidRPr="00F167A6">
        <w:rPr>
          <w:lang w:val="en-US"/>
        </w:rPr>
        <w:t xml:space="preserve">Figure </w:t>
      </w:r>
      <w:r w:rsidRPr="00F167A6">
        <w:rPr>
          <w:lang w:val="en-US"/>
        </w:rPr>
        <w:fldChar w:fldCharType="begin"/>
      </w:r>
      <w:r w:rsidRPr="00F167A6">
        <w:rPr>
          <w:lang w:val="en-US"/>
        </w:rPr>
        <w:instrText xml:space="preserve"> SEQ Figure \* ARABIC </w:instrText>
      </w:r>
      <w:r w:rsidRPr="00F167A6">
        <w:rPr>
          <w:lang w:val="en-US"/>
        </w:rPr>
        <w:fldChar w:fldCharType="separate"/>
      </w:r>
      <w:r w:rsidR="009A633F">
        <w:rPr>
          <w:noProof/>
          <w:lang w:val="en-US"/>
        </w:rPr>
        <w:t>24</w:t>
      </w:r>
      <w:r w:rsidRPr="00F167A6">
        <w:rPr>
          <w:lang w:val="en-US"/>
        </w:rPr>
        <w:fldChar w:fldCharType="end"/>
      </w:r>
      <w:r w:rsidRPr="00F167A6">
        <w:rPr>
          <w:lang w:val="en-US"/>
        </w:rPr>
        <w:t xml:space="preserve"> entering the users input via text</w:t>
      </w:r>
      <w:commentRangeEnd w:id="260"/>
      <w:r w:rsidR="00C978BA">
        <w:rPr>
          <w:rStyle w:val="CommentReference"/>
          <w:lang w:eastAsia="en-US"/>
        </w:rPr>
        <w:commentReference w:id="260"/>
      </w:r>
    </w:p>
    <w:p w14:paraId="134D865F" w14:textId="423F8ABC" w:rsidR="002B1F83" w:rsidRPr="00F167A6" w:rsidRDefault="002B1F83" w:rsidP="002B1F83">
      <w:pPr>
        <w:rPr>
          <w:lang w:val="en-US" w:eastAsia="de-DE"/>
        </w:rPr>
      </w:pPr>
      <w:r w:rsidRPr="00F167A6">
        <w:rPr>
          <w:lang w:val="en-US" w:eastAsia="de-DE"/>
        </w:rPr>
        <w:t>In this mode there is no need to use any extra plugin to convert the input, as it is already a string</w:t>
      </w:r>
      <w:r w:rsidR="0023763A" w:rsidRPr="00F167A6">
        <w:rPr>
          <w:lang w:val="en-US" w:eastAsia="de-DE"/>
        </w:rPr>
        <w:t xml:space="preserve"> (text)</w:t>
      </w:r>
      <w:r w:rsidRPr="00F167A6">
        <w:rPr>
          <w:lang w:val="en-US" w:eastAsia="de-DE"/>
        </w:rPr>
        <w:t xml:space="preserve">. </w:t>
      </w:r>
    </w:p>
    <w:p w14:paraId="40EAA002" w14:textId="04094C30" w:rsidR="002B1F83" w:rsidRPr="00F167A6" w:rsidRDefault="002B1F83" w:rsidP="002B1F83">
      <w:pPr>
        <w:rPr>
          <w:lang w:val="en-US" w:eastAsia="de-DE"/>
        </w:rPr>
      </w:pPr>
    </w:p>
    <w:p w14:paraId="73BC90A5" w14:textId="24060786" w:rsidR="002B1F83" w:rsidRPr="00F167A6" w:rsidRDefault="002B1F83" w:rsidP="002B1F83">
      <w:pPr>
        <w:rPr>
          <w:lang w:val="en-US" w:eastAsia="de-DE"/>
        </w:rPr>
      </w:pPr>
    </w:p>
    <w:p w14:paraId="3C614C1A" w14:textId="06989A7C" w:rsidR="002B1F83" w:rsidRDefault="002B1F83" w:rsidP="002B1F83">
      <w:pPr>
        <w:rPr>
          <w:lang w:val="en-US" w:eastAsia="de-DE"/>
        </w:rPr>
      </w:pPr>
    </w:p>
    <w:p w14:paraId="276B3820" w14:textId="77777777" w:rsidR="00FF0A9F" w:rsidRPr="00F167A6" w:rsidRDefault="00FF0A9F" w:rsidP="002B1F83">
      <w:pPr>
        <w:rPr>
          <w:lang w:val="en-US" w:eastAsia="de-DE"/>
        </w:rPr>
      </w:pPr>
    </w:p>
    <w:p w14:paraId="77DAABD3" w14:textId="270E7D18" w:rsidR="002B1F83" w:rsidRPr="00F167A6" w:rsidRDefault="002B1F83" w:rsidP="00FE5AFD">
      <w:pPr>
        <w:pStyle w:val="Heading4"/>
        <w:numPr>
          <w:ilvl w:val="0"/>
          <w:numId w:val="24"/>
        </w:numPr>
        <w:ind w:left="426"/>
        <w:rPr>
          <w:lang w:val="en-US"/>
        </w:rPr>
      </w:pPr>
      <w:r w:rsidRPr="00F167A6">
        <w:rPr>
          <w:lang w:val="en-US"/>
        </w:rPr>
        <w:lastRenderedPageBreak/>
        <w:t>Interacting via voice</w:t>
      </w:r>
    </w:p>
    <w:p w14:paraId="4ECF3C03" w14:textId="0E45096A" w:rsidR="002B1F83" w:rsidRDefault="002B1F83" w:rsidP="002B1F83">
      <w:pPr>
        <w:rPr>
          <w:lang w:val="en-US" w:eastAsia="de-DE"/>
        </w:rPr>
      </w:pPr>
      <w:r w:rsidRPr="00F167A6">
        <w:rPr>
          <w:lang w:val="en-US" w:eastAsia="de-DE"/>
        </w:rPr>
        <w:t>The user in this mode must enter the input via voice</w:t>
      </w:r>
      <w:r w:rsidR="00896676">
        <w:rPr>
          <w:lang w:val="en-US" w:eastAsia="de-DE"/>
        </w:rPr>
        <w:t xml:space="preserve"> (see figure 25)</w:t>
      </w:r>
      <w:r w:rsidRPr="00F167A6">
        <w:rPr>
          <w:lang w:val="en-US" w:eastAsia="de-DE"/>
        </w:rPr>
        <w:t>. The speech must contain one of the mentioned above forms in order for SEEA to be able to extract the tag.</w:t>
      </w:r>
    </w:p>
    <w:p w14:paraId="4589E377" w14:textId="77777777" w:rsidR="00896676" w:rsidRDefault="00896676" w:rsidP="00896676">
      <w:pPr>
        <w:keepNext/>
        <w:jc w:val="center"/>
      </w:pPr>
      <w:r w:rsidRPr="00F167A6">
        <w:rPr>
          <w:noProof/>
          <w:lang w:val="en-US" w:eastAsia="de-DE"/>
        </w:rPr>
        <w:drawing>
          <wp:inline distT="0" distB="0" distL="0" distR="0" wp14:anchorId="55F8785C" wp14:editId="382E4B5F">
            <wp:extent cx="1544365" cy="3095625"/>
            <wp:effectExtent l="0" t="0" r="508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63482" cy="3133943"/>
                    </a:xfrm>
                    <a:prstGeom prst="rect">
                      <a:avLst/>
                    </a:prstGeom>
                  </pic:spPr>
                </pic:pic>
              </a:graphicData>
            </a:graphic>
          </wp:inline>
        </w:drawing>
      </w:r>
    </w:p>
    <w:p w14:paraId="19AB5FF2" w14:textId="3130918F" w:rsidR="00896676" w:rsidRPr="00F167A6" w:rsidRDefault="00896676" w:rsidP="00896676">
      <w:pPr>
        <w:pStyle w:val="Caption"/>
        <w:jc w:val="center"/>
        <w:rPr>
          <w:lang w:val="en-US"/>
        </w:rPr>
      </w:pPr>
      <w:r w:rsidRPr="00896676">
        <w:rPr>
          <w:lang w:val="en-US"/>
        </w:rPr>
        <w:t xml:space="preserve">Figure </w:t>
      </w:r>
      <w:r>
        <w:fldChar w:fldCharType="begin"/>
      </w:r>
      <w:r w:rsidRPr="00896676">
        <w:rPr>
          <w:lang w:val="en-US"/>
        </w:rPr>
        <w:instrText xml:space="preserve"> SEQ Figure \* ARABIC </w:instrText>
      </w:r>
      <w:r>
        <w:fldChar w:fldCharType="separate"/>
      </w:r>
      <w:r w:rsidR="009A633F">
        <w:rPr>
          <w:noProof/>
          <w:lang w:val="en-US"/>
        </w:rPr>
        <w:t>25</w:t>
      </w:r>
      <w:r>
        <w:fldChar w:fldCharType="end"/>
      </w:r>
      <w:r w:rsidRPr="00896676">
        <w:rPr>
          <w:lang w:val="en-US"/>
        </w:rPr>
        <w:t xml:space="preserve"> SEEA is not listening as the mic figure appears</w:t>
      </w:r>
    </w:p>
    <w:p w14:paraId="140B2BFB" w14:textId="23BAEBE3" w:rsidR="00896676" w:rsidRPr="00F167A6" w:rsidRDefault="002B1F83" w:rsidP="00896676">
      <w:pPr>
        <w:rPr>
          <w:lang w:val="en-US" w:eastAsia="de-DE"/>
        </w:rPr>
      </w:pPr>
      <w:r w:rsidRPr="00F167A6">
        <w:rPr>
          <w:lang w:val="en-US" w:eastAsia="de-DE"/>
        </w:rPr>
        <w:t>The user is expected to tap on the mic button in order for SEEA to start listening, then while listening the mic image shall change to indicate that SEEA is now listening</w:t>
      </w:r>
      <w:r w:rsidR="00896676">
        <w:rPr>
          <w:lang w:val="en-US" w:eastAsia="de-DE"/>
        </w:rPr>
        <w:t xml:space="preserve"> (see figure 26)</w:t>
      </w:r>
      <w:r w:rsidRPr="00F167A6">
        <w:rPr>
          <w:lang w:val="en-US" w:eastAsia="de-DE"/>
        </w:rPr>
        <w:t>.</w:t>
      </w:r>
    </w:p>
    <w:p w14:paraId="21A63F59" w14:textId="77777777" w:rsidR="00896676" w:rsidRDefault="002B1F83" w:rsidP="00896676">
      <w:pPr>
        <w:keepNext/>
        <w:jc w:val="center"/>
      </w:pPr>
      <w:r w:rsidRPr="00F167A6">
        <w:rPr>
          <w:noProof/>
          <w:lang w:val="en-US" w:eastAsia="de-DE"/>
        </w:rPr>
        <w:drawing>
          <wp:inline distT="0" distB="0" distL="0" distR="0" wp14:anchorId="38DCE271" wp14:editId="581DAF9D">
            <wp:extent cx="1505449" cy="3175000"/>
            <wp:effectExtent l="0" t="0" r="635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11819" cy="3188435"/>
                    </a:xfrm>
                    <a:prstGeom prst="rect">
                      <a:avLst/>
                    </a:prstGeom>
                  </pic:spPr>
                </pic:pic>
              </a:graphicData>
            </a:graphic>
          </wp:inline>
        </w:drawing>
      </w:r>
    </w:p>
    <w:p w14:paraId="48AD2DB9" w14:textId="305EED6D" w:rsidR="002B1F83" w:rsidRPr="00F167A6" w:rsidRDefault="00896676" w:rsidP="00FF0A9F">
      <w:pPr>
        <w:pStyle w:val="Caption"/>
        <w:jc w:val="center"/>
        <w:rPr>
          <w:lang w:val="en-US"/>
        </w:rPr>
      </w:pPr>
      <w:r w:rsidRPr="00896676">
        <w:rPr>
          <w:lang w:val="en-US"/>
        </w:rPr>
        <w:t xml:space="preserve">Figure </w:t>
      </w:r>
      <w:r>
        <w:fldChar w:fldCharType="begin"/>
      </w:r>
      <w:r w:rsidRPr="00896676">
        <w:rPr>
          <w:lang w:val="en-US"/>
        </w:rPr>
        <w:instrText xml:space="preserve"> SEQ Figure \* ARABIC </w:instrText>
      </w:r>
      <w:r>
        <w:fldChar w:fldCharType="separate"/>
      </w:r>
      <w:r w:rsidR="009A633F">
        <w:rPr>
          <w:noProof/>
          <w:lang w:val="en-US"/>
        </w:rPr>
        <w:t>26</w:t>
      </w:r>
      <w:r>
        <w:fldChar w:fldCharType="end"/>
      </w:r>
      <w:r w:rsidRPr="00896676">
        <w:rPr>
          <w:lang w:val="en-US"/>
        </w:rPr>
        <w:t xml:space="preserve"> SEEA is now listening as the figure indicates</w:t>
      </w:r>
    </w:p>
    <w:p w14:paraId="7DD1E2E1" w14:textId="5A4C09AC" w:rsidR="002B1F83" w:rsidRPr="00F167A6" w:rsidRDefault="002B1F83" w:rsidP="00F71AB4">
      <w:pPr>
        <w:rPr>
          <w:lang w:val="en-US" w:eastAsia="de-DE"/>
        </w:rPr>
      </w:pPr>
      <w:r w:rsidRPr="00F167A6">
        <w:rPr>
          <w:lang w:val="en-US" w:eastAsia="de-DE"/>
        </w:rPr>
        <w:lastRenderedPageBreak/>
        <w:t xml:space="preserve">This switching between figures shall provide an extra layer of privacy to the user, as SEEA is only listening when the user </w:t>
      </w:r>
      <w:r w:rsidR="009D34DD" w:rsidRPr="00F167A6">
        <w:rPr>
          <w:lang w:val="en-US" w:eastAsia="de-DE"/>
        </w:rPr>
        <w:t>sees the listening figure on the screen.</w:t>
      </w:r>
    </w:p>
    <w:p w14:paraId="0CBC6564" w14:textId="1E0DF913" w:rsidR="00F71AB4" w:rsidRPr="00F167A6" w:rsidRDefault="009D34DD" w:rsidP="00F71AB4">
      <w:pPr>
        <w:rPr>
          <w:lang w:val="en-US" w:eastAsia="de-DE"/>
        </w:rPr>
      </w:pPr>
      <w:r w:rsidRPr="00F167A6">
        <w:rPr>
          <w:lang w:val="en-US" w:eastAsia="de-DE"/>
        </w:rPr>
        <w:t xml:space="preserve">In order to provide the ability to capture the </w:t>
      </w:r>
      <w:proofErr w:type="gramStart"/>
      <w:r w:rsidRPr="00F167A6">
        <w:rPr>
          <w:lang w:val="en-US" w:eastAsia="de-DE"/>
        </w:rPr>
        <w:t>users</w:t>
      </w:r>
      <w:proofErr w:type="gramEnd"/>
      <w:r w:rsidRPr="00F167A6">
        <w:rPr>
          <w:lang w:val="en-US" w:eastAsia="de-DE"/>
        </w:rPr>
        <w:t xml:space="preserve"> speech, the existing Speech-To-Text provided on the mobile device is being used</w:t>
      </w:r>
      <w:r w:rsidR="00F71AB4">
        <w:rPr>
          <w:lang w:val="en-US" w:eastAsia="de-DE"/>
        </w:rPr>
        <w:t xml:space="preserve"> (see figure 27)</w:t>
      </w:r>
      <w:r w:rsidRPr="00F167A6">
        <w:rPr>
          <w:lang w:val="en-US" w:eastAsia="de-DE"/>
        </w:rPr>
        <w:t>. Therefor are two classes</w:t>
      </w:r>
      <w:r w:rsidR="000B75CB" w:rsidRPr="00F167A6">
        <w:rPr>
          <w:lang w:val="en-US" w:eastAsia="de-DE"/>
        </w:rPr>
        <w:t xml:space="preserve"> “</w:t>
      </w:r>
      <w:proofErr w:type="spellStart"/>
      <w:r w:rsidR="000B75CB" w:rsidRPr="00F167A6">
        <w:rPr>
          <w:b/>
          <w:bCs/>
          <w:lang w:val="en-US" w:eastAsia="de-DE"/>
        </w:rPr>
        <w:t>SpeechToTextImplementation.</w:t>
      </w:r>
      <w:r w:rsidR="001E684B" w:rsidRPr="00F167A6">
        <w:rPr>
          <w:b/>
          <w:bCs/>
          <w:lang w:val="en-US" w:eastAsia="de-DE"/>
        </w:rPr>
        <w:t>xaml.</w:t>
      </w:r>
      <w:r w:rsidR="000B75CB" w:rsidRPr="00F167A6">
        <w:rPr>
          <w:b/>
          <w:bCs/>
          <w:lang w:val="en-US" w:eastAsia="de-DE"/>
        </w:rPr>
        <w:t>cs</w:t>
      </w:r>
      <w:proofErr w:type="spellEnd"/>
      <w:r w:rsidR="000B75CB" w:rsidRPr="00F167A6">
        <w:rPr>
          <w:lang w:val="en-US" w:eastAsia="de-DE"/>
        </w:rPr>
        <w:t>”</w:t>
      </w:r>
      <w:r w:rsidRPr="00F167A6">
        <w:rPr>
          <w:lang w:val="en-US" w:eastAsia="de-DE"/>
        </w:rPr>
        <w:t xml:space="preserve"> implemented, one in each project for each platform – iOS and Android – to use the built</w:t>
      </w:r>
      <w:r w:rsidR="000B75CB" w:rsidRPr="00F167A6">
        <w:rPr>
          <w:lang w:val="en-US" w:eastAsia="de-DE"/>
        </w:rPr>
        <w:t>-in Speech-To-Text APIs.</w:t>
      </w:r>
    </w:p>
    <w:p w14:paraId="5F225D5F" w14:textId="77777777" w:rsidR="000B75CB" w:rsidRPr="00F167A6" w:rsidRDefault="000B75CB" w:rsidP="000B75CB">
      <w:pPr>
        <w:keepNext/>
        <w:jc w:val="center"/>
        <w:rPr>
          <w:lang w:val="en-US"/>
        </w:rPr>
      </w:pPr>
      <w:r w:rsidRPr="00F167A6">
        <w:rPr>
          <w:noProof/>
          <w:lang w:val="en-US" w:eastAsia="de-DE"/>
        </w:rPr>
        <w:drawing>
          <wp:inline distT="0" distB="0" distL="0" distR="0" wp14:anchorId="074CC3EF" wp14:editId="611508E4">
            <wp:extent cx="1981200" cy="4072719"/>
            <wp:effectExtent l="0" t="0" r="0" b="444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90721-233852_Googl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02870" cy="4117266"/>
                    </a:xfrm>
                    <a:prstGeom prst="rect">
                      <a:avLst/>
                    </a:prstGeom>
                  </pic:spPr>
                </pic:pic>
              </a:graphicData>
            </a:graphic>
          </wp:inline>
        </w:drawing>
      </w:r>
    </w:p>
    <w:p w14:paraId="77A875AD" w14:textId="1A479A6F" w:rsidR="000B75CB" w:rsidRDefault="000B75CB" w:rsidP="00FF0A9F">
      <w:pPr>
        <w:pStyle w:val="Caption"/>
        <w:jc w:val="center"/>
        <w:rPr>
          <w:lang w:val="en-US"/>
        </w:rPr>
      </w:pPr>
      <w:r w:rsidRPr="00F167A6">
        <w:rPr>
          <w:lang w:val="en-US"/>
        </w:rPr>
        <w:t xml:space="preserve">Figure </w:t>
      </w:r>
      <w:r w:rsidRPr="00F167A6">
        <w:rPr>
          <w:lang w:val="en-US"/>
        </w:rPr>
        <w:fldChar w:fldCharType="begin"/>
      </w:r>
      <w:r w:rsidRPr="00F167A6">
        <w:rPr>
          <w:lang w:val="en-US"/>
        </w:rPr>
        <w:instrText xml:space="preserve"> SEQ Figure \* ARABIC </w:instrText>
      </w:r>
      <w:r w:rsidRPr="00F167A6">
        <w:rPr>
          <w:lang w:val="en-US"/>
        </w:rPr>
        <w:fldChar w:fldCharType="separate"/>
      </w:r>
      <w:r w:rsidR="009A633F">
        <w:rPr>
          <w:noProof/>
          <w:lang w:val="en-US"/>
        </w:rPr>
        <w:t>27</w:t>
      </w:r>
      <w:r w:rsidRPr="00F167A6">
        <w:rPr>
          <w:lang w:val="en-US"/>
        </w:rPr>
        <w:fldChar w:fldCharType="end"/>
      </w:r>
      <w:r w:rsidRPr="00F167A6">
        <w:rPr>
          <w:lang w:val="en-US"/>
        </w:rPr>
        <w:t xml:space="preserve"> Google Speech-To-Text API is being used on Galaxy S9+ device running Android 9</w:t>
      </w:r>
    </w:p>
    <w:p w14:paraId="546BBC68" w14:textId="4427D46C" w:rsidR="00FF0A9F" w:rsidRDefault="00FF0A9F" w:rsidP="00FF0A9F">
      <w:pPr>
        <w:rPr>
          <w:lang w:val="en-US" w:eastAsia="de-DE"/>
        </w:rPr>
      </w:pPr>
    </w:p>
    <w:p w14:paraId="470D09A0" w14:textId="5A372986" w:rsidR="00FF0A9F" w:rsidRDefault="00FF0A9F" w:rsidP="00FF0A9F">
      <w:pPr>
        <w:rPr>
          <w:lang w:val="en-US" w:eastAsia="de-DE"/>
        </w:rPr>
      </w:pPr>
    </w:p>
    <w:p w14:paraId="1140D0D3" w14:textId="7E97EBA4" w:rsidR="00FF0A9F" w:rsidRDefault="00FF0A9F" w:rsidP="00FF0A9F">
      <w:pPr>
        <w:rPr>
          <w:lang w:val="en-US" w:eastAsia="de-DE"/>
        </w:rPr>
      </w:pPr>
    </w:p>
    <w:p w14:paraId="2537ED3D" w14:textId="6D94FDF8" w:rsidR="00FF0A9F" w:rsidRDefault="00FF0A9F" w:rsidP="00FF0A9F">
      <w:pPr>
        <w:rPr>
          <w:lang w:val="en-US" w:eastAsia="de-DE"/>
        </w:rPr>
      </w:pPr>
    </w:p>
    <w:p w14:paraId="07E017DF" w14:textId="3B007465" w:rsidR="00FF0A9F" w:rsidRDefault="00FF0A9F" w:rsidP="00FF0A9F">
      <w:pPr>
        <w:rPr>
          <w:lang w:val="en-US" w:eastAsia="de-DE"/>
        </w:rPr>
      </w:pPr>
    </w:p>
    <w:p w14:paraId="1B7E0AE1" w14:textId="4D741874" w:rsidR="00FF0A9F" w:rsidRDefault="00FF0A9F" w:rsidP="00FF0A9F">
      <w:pPr>
        <w:rPr>
          <w:lang w:val="en-US" w:eastAsia="de-DE"/>
        </w:rPr>
      </w:pPr>
    </w:p>
    <w:p w14:paraId="79DAF540" w14:textId="77777777" w:rsidR="00FF0A9F" w:rsidRPr="00FF0A9F" w:rsidRDefault="00FF0A9F" w:rsidP="00FF0A9F">
      <w:pPr>
        <w:rPr>
          <w:lang w:val="en-US" w:eastAsia="de-DE"/>
        </w:rPr>
      </w:pPr>
    </w:p>
    <w:p w14:paraId="15687B97" w14:textId="6459FA7D" w:rsidR="00FF0A9F" w:rsidRDefault="000B75CB" w:rsidP="00FF0A9F">
      <w:pPr>
        <w:keepNext/>
        <w:rPr>
          <w:lang w:val="en-US" w:eastAsia="de-DE"/>
        </w:rPr>
      </w:pPr>
      <w:r w:rsidRPr="00F167A6">
        <w:rPr>
          <w:lang w:val="en-US" w:eastAsia="de-DE"/>
        </w:rPr>
        <w:lastRenderedPageBreak/>
        <w:t xml:space="preserve">The method </w:t>
      </w:r>
      <w:proofErr w:type="spellStart"/>
      <w:proofErr w:type="gramStart"/>
      <w:r w:rsidRPr="00F167A6">
        <w:rPr>
          <w:lang w:val="en-US" w:eastAsia="de-DE"/>
        </w:rPr>
        <w:t>StartRecordingAndRecognizing</w:t>
      </w:r>
      <w:proofErr w:type="spellEnd"/>
      <w:r w:rsidR="00F71AB4">
        <w:rPr>
          <w:lang w:val="en-US" w:eastAsia="de-DE"/>
        </w:rPr>
        <w:t>(</w:t>
      </w:r>
      <w:proofErr w:type="gramEnd"/>
      <w:r w:rsidR="00F71AB4">
        <w:rPr>
          <w:lang w:val="en-US" w:eastAsia="de-DE"/>
        </w:rPr>
        <w:t>)</w:t>
      </w:r>
      <w:r w:rsidRPr="00F167A6">
        <w:rPr>
          <w:lang w:val="en-US" w:eastAsia="de-DE"/>
        </w:rPr>
        <w:t xml:space="preserve"> is the responsible </w:t>
      </w:r>
      <w:r w:rsidR="005C6DEB" w:rsidRPr="00F167A6">
        <w:rPr>
          <w:lang w:val="en-US" w:eastAsia="de-DE"/>
        </w:rPr>
        <w:t>of</w:t>
      </w:r>
      <w:r w:rsidRPr="00F167A6">
        <w:rPr>
          <w:lang w:val="en-US" w:eastAsia="de-DE"/>
        </w:rPr>
        <w:t xml:space="preserve"> capturing the users speech, </w:t>
      </w:r>
      <w:r w:rsidR="005C6DEB" w:rsidRPr="00F167A6">
        <w:rPr>
          <w:lang w:val="en-US" w:eastAsia="de-DE"/>
        </w:rPr>
        <w:t>and also handling the cases where the speech is a complete silence for instance.</w:t>
      </w:r>
    </w:p>
    <w:p w14:paraId="71CC3F95"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88"/>
          <w:sz w:val="20"/>
          <w:szCs w:val="20"/>
          <w:lang w:val="en-US"/>
        </w:rPr>
        <w:t>try</w:t>
      </w:r>
    </w:p>
    <w:p w14:paraId="43B02679"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57C0C6CC" w14:textId="7A54E52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88"/>
          <w:sz w:val="20"/>
          <w:szCs w:val="20"/>
          <w:lang w:val="en-US"/>
        </w:rPr>
        <w:t>var</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voiceIntent</w:t>
      </w:r>
      <w:proofErr w:type="spellEnd"/>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new</w:t>
      </w:r>
      <w:r w:rsidRPr="00FF0A9F">
        <w:rPr>
          <w:rFonts w:ascii="Courier New" w:hAnsi="Courier New" w:cs="Courier New"/>
          <w:color w:val="000000"/>
          <w:sz w:val="20"/>
          <w:szCs w:val="20"/>
          <w:lang w:val="en-US"/>
        </w:rPr>
        <w:t xml:space="preserve"> </w:t>
      </w:r>
      <w:proofErr w:type="gramStart"/>
      <w:r w:rsidRPr="00FF0A9F">
        <w:rPr>
          <w:rFonts w:ascii="Courier New" w:hAnsi="Courier New" w:cs="Courier New"/>
          <w:color w:val="660066"/>
          <w:sz w:val="20"/>
          <w:szCs w:val="20"/>
          <w:lang w:val="en-US"/>
        </w:rPr>
        <w:t>Intent</w:t>
      </w:r>
      <w:r w:rsidRPr="00FF0A9F">
        <w:rPr>
          <w:rFonts w:ascii="Courier New" w:hAnsi="Courier New" w:cs="Courier New"/>
          <w:color w:val="666600"/>
          <w:sz w:val="20"/>
          <w:szCs w:val="20"/>
          <w:lang w:val="en-US"/>
        </w:rPr>
        <w:t>(</w:t>
      </w:r>
      <w:proofErr w:type="spellStart"/>
      <w:proofErr w:type="gramEnd"/>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ActionRecognizeSpeech</w:t>
      </w:r>
      <w:proofErr w:type="spellEnd"/>
      <w:r w:rsidRPr="00FF0A9F">
        <w:rPr>
          <w:rFonts w:ascii="Courier New" w:hAnsi="Courier New" w:cs="Courier New"/>
          <w:color w:val="666600"/>
          <w:sz w:val="20"/>
          <w:szCs w:val="20"/>
          <w:lang w:val="en-US"/>
        </w:rPr>
        <w:t>);</w:t>
      </w:r>
    </w:p>
    <w:p w14:paraId="19976DF5"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voiceIntent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PutExtra</w:t>
      </w:r>
      <w:proofErr w:type="spellEnd"/>
      <w:r w:rsidRPr="00FF0A9F">
        <w:rPr>
          <w:rFonts w:ascii="Courier New" w:hAnsi="Courier New" w:cs="Courier New"/>
          <w:color w:val="666600"/>
          <w:sz w:val="20"/>
          <w:szCs w:val="20"/>
          <w:lang w:val="en-US"/>
        </w:rPr>
        <w:t>(</w:t>
      </w:r>
      <w:proofErr w:type="spellStart"/>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ExtraLanguageModel</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LanguageModelFreeForm</w:t>
      </w:r>
      <w:proofErr w:type="spellEnd"/>
      <w:r w:rsidRPr="00FF0A9F">
        <w:rPr>
          <w:rFonts w:ascii="Courier New" w:hAnsi="Courier New" w:cs="Courier New"/>
          <w:color w:val="666600"/>
          <w:sz w:val="20"/>
          <w:szCs w:val="20"/>
          <w:lang w:val="en-US"/>
        </w:rPr>
        <w:t>);</w:t>
      </w:r>
    </w:p>
    <w:p w14:paraId="61620E6B"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00"/>
          <w:sz w:val="20"/>
          <w:szCs w:val="20"/>
          <w:lang w:val="en-US"/>
        </w:rPr>
        <w:t> </w:t>
      </w:r>
    </w:p>
    <w:p w14:paraId="09D0047A" w14:textId="593AA86A"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proofErr w:type="spellStart"/>
      <w:r w:rsidRPr="00FF0A9F">
        <w:rPr>
          <w:rFonts w:ascii="Courier New" w:hAnsi="Courier New" w:cs="Courier New"/>
          <w:color w:val="000000"/>
          <w:sz w:val="20"/>
          <w:szCs w:val="20"/>
          <w:lang w:val="en-US"/>
        </w:rPr>
        <w:t>voiceIntent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PutExtra</w:t>
      </w:r>
      <w:proofErr w:type="spellEnd"/>
      <w:r w:rsidRPr="00FF0A9F">
        <w:rPr>
          <w:rFonts w:ascii="Courier New" w:hAnsi="Courier New" w:cs="Courier New"/>
          <w:color w:val="666600"/>
          <w:sz w:val="20"/>
          <w:szCs w:val="20"/>
          <w:lang w:val="en-US"/>
        </w:rPr>
        <w:t>(</w:t>
      </w:r>
      <w:proofErr w:type="spellStart"/>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ExtraPrompt</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8800"/>
          <w:sz w:val="20"/>
          <w:szCs w:val="20"/>
          <w:lang w:val="en-US"/>
        </w:rPr>
        <w:t>"Speak now"</w:t>
      </w:r>
      <w:r w:rsidRPr="00FF0A9F">
        <w:rPr>
          <w:rFonts w:ascii="Courier New" w:hAnsi="Courier New" w:cs="Courier New"/>
          <w:color w:val="666600"/>
          <w:sz w:val="20"/>
          <w:szCs w:val="20"/>
          <w:lang w:val="en-US"/>
        </w:rPr>
        <w:t>);</w:t>
      </w:r>
    </w:p>
    <w:p w14:paraId="0C487B7D"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00"/>
          <w:sz w:val="20"/>
          <w:szCs w:val="20"/>
          <w:lang w:val="en-US"/>
        </w:rPr>
        <w:t> </w:t>
      </w:r>
    </w:p>
    <w:p w14:paraId="53B6229B"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voiceIntent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PutExtra</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ExtraSpeechInputCompleteSilenceLengthMillis</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6666"/>
          <w:sz w:val="20"/>
          <w:szCs w:val="20"/>
          <w:lang w:val="en-US"/>
        </w:rPr>
        <w:t>1500</w:t>
      </w:r>
      <w:r w:rsidRPr="00FF0A9F">
        <w:rPr>
          <w:rFonts w:ascii="Courier New" w:hAnsi="Courier New" w:cs="Courier New"/>
          <w:color w:val="666600"/>
          <w:sz w:val="20"/>
          <w:szCs w:val="20"/>
          <w:lang w:val="en-US"/>
        </w:rPr>
        <w:t>);</w:t>
      </w:r>
    </w:p>
    <w:p w14:paraId="0D5A76FE"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voiceIntent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PutExtra</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ExtraSpeechInputPossiblyCompleteSilenceLengthMillis</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6666"/>
          <w:sz w:val="20"/>
          <w:szCs w:val="20"/>
          <w:lang w:val="en-US"/>
        </w:rPr>
        <w:t>1500</w:t>
      </w:r>
      <w:r w:rsidRPr="00FF0A9F">
        <w:rPr>
          <w:rFonts w:ascii="Courier New" w:hAnsi="Courier New" w:cs="Courier New"/>
          <w:color w:val="666600"/>
          <w:sz w:val="20"/>
          <w:szCs w:val="20"/>
          <w:lang w:val="en-US"/>
        </w:rPr>
        <w:t>);</w:t>
      </w:r>
    </w:p>
    <w:p w14:paraId="6293AA37"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voiceIntent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PutExtra</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ExtraSpeechInputMinimumLengthMillis</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6666"/>
          <w:sz w:val="20"/>
          <w:szCs w:val="20"/>
          <w:lang w:val="en-US"/>
        </w:rPr>
        <w:t>15000</w:t>
      </w:r>
      <w:r w:rsidRPr="00FF0A9F">
        <w:rPr>
          <w:rFonts w:ascii="Courier New" w:hAnsi="Courier New" w:cs="Courier New"/>
          <w:color w:val="666600"/>
          <w:sz w:val="20"/>
          <w:szCs w:val="20"/>
          <w:lang w:val="en-US"/>
        </w:rPr>
        <w:t>);</w:t>
      </w:r>
    </w:p>
    <w:p w14:paraId="55F5E5CF" w14:textId="7BF2D87C"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proofErr w:type="spellStart"/>
      <w:r w:rsidRPr="00FF0A9F">
        <w:rPr>
          <w:rFonts w:ascii="Courier New" w:hAnsi="Courier New" w:cs="Courier New"/>
          <w:color w:val="000000"/>
          <w:sz w:val="20"/>
          <w:szCs w:val="20"/>
          <w:lang w:val="en-US"/>
        </w:rPr>
        <w:t>voiceIntent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PutExtra</w:t>
      </w:r>
      <w:proofErr w:type="spellEnd"/>
      <w:r w:rsidRPr="00FF0A9F">
        <w:rPr>
          <w:rFonts w:ascii="Courier New" w:hAnsi="Courier New" w:cs="Courier New"/>
          <w:color w:val="666600"/>
          <w:sz w:val="20"/>
          <w:szCs w:val="20"/>
          <w:lang w:val="en-US"/>
        </w:rPr>
        <w:t>(</w:t>
      </w:r>
      <w:proofErr w:type="spellStart"/>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ExtraMaxResults</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6666"/>
          <w:sz w:val="20"/>
          <w:szCs w:val="20"/>
          <w:lang w:val="en-US"/>
        </w:rPr>
        <w:t>1</w:t>
      </w:r>
      <w:r w:rsidRPr="00FF0A9F">
        <w:rPr>
          <w:rFonts w:ascii="Courier New" w:hAnsi="Courier New" w:cs="Courier New"/>
          <w:color w:val="666600"/>
          <w:sz w:val="20"/>
          <w:szCs w:val="20"/>
          <w:lang w:val="en-US"/>
        </w:rPr>
        <w:t>);</w:t>
      </w:r>
    </w:p>
    <w:p w14:paraId="557E0A45" w14:textId="1E83893F"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proofErr w:type="spellStart"/>
      <w:r w:rsidRPr="00FF0A9F">
        <w:rPr>
          <w:rFonts w:ascii="Courier New" w:hAnsi="Courier New" w:cs="Courier New"/>
          <w:color w:val="000000"/>
          <w:sz w:val="20"/>
          <w:szCs w:val="20"/>
          <w:lang w:val="en-US"/>
        </w:rPr>
        <w:t>voiceIntent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PutExtra</w:t>
      </w:r>
      <w:proofErr w:type="spellEnd"/>
      <w:r w:rsidRPr="00FF0A9F">
        <w:rPr>
          <w:rFonts w:ascii="Courier New" w:hAnsi="Courier New" w:cs="Courier New"/>
          <w:color w:val="666600"/>
          <w:sz w:val="20"/>
          <w:szCs w:val="20"/>
          <w:lang w:val="en-US"/>
        </w:rPr>
        <w:t>(</w:t>
      </w:r>
      <w:proofErr w:type="spellStart"/>
      <w:r w:rsidRPr="00FF0A9F">
        <w:rPr>
          <w:rFonts w:ascii="Courier New" w:hAnsi="Courier New" w:cs="Courier New"/>
          <w:color w:val="660066"/>
          <w:sz w:val="20"/>
          <w:szCs w:val="20"/>
          <w:lang w:val="en-US"/>
        </w:rPr>
        <w:t>RecognizerIntent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ExtraLanguage</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roofErr w:type="spellStart"/>
      <w:proofErr w:type="gramStart"/>
      <w:r w:rsidRPr="00FF0A9F">
        <w:rPr>
          <w:rFonts w:ascii="Courier New" w:hAnsi="Courier New" w:cs="Courier New"/>
          <w:color w:val="660066"/>
          <w:sz w:val="20"/>
          <w:szCs w:val="20"/>
          <w:lang w:val="en-US"/>
        </w:rPr>
        <w:t>Java</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Util</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Locale</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Default</w:t>
      </w:r>
      <w:proofErr w:type="spellEnd"/>
      <w:proofErr w:type="gramEnd"/>
      <w:r w:rsidRPr="00FF0A9F">
        <w:rPr>
          <w:rFonts w:ascii="Courier New" w:hAnsi="Courier New" w:cs="Courier New"/>
          <w:color w:val="666600"/>
          <w:sz w:val="20"/>
          <w:szCs w:val="20"/>
          <w:lang w:val="en-US"/>
        </w:rPr>
        <w:t>);</w:t>
      </w:r>
    </w:p>
    <w:p w14:paraId="5F5CCB43" w14:textId="25E7F94D" w:rsid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color w:val="666600"/>
          <w:sz w:val="20"/>
          <w:szCs w:val="20"/>
          <w:lang w:val="en-US"/>
        </w:rPr>
      </w:pPr>
      <w:r w:rsidRPr="00FF0A9F">
        <w:rPr>
          <w:rFonts w:ascii="Courier New" w:hAnsi="Courier New" w:cs="Courier New"/>
          <w:color w:val="000000"/>
          <w:sz w:val="20"/>
          <w:szCs w:val="20"/>
          <w:lang w:val="en-US"/>
        </w:rPr>
        <w:t>_</w:t>
      </w:r>
      <w:proofErr w:type="spellStart"/>
      <w:proofErr w:type="gramStart"/>
      <w:r w:rsidRPr="00FF0A9F">
        <w:rPr>
          <w:rFonts w:ascii="Courier New" w:hAnsi="Courier New" w:cs="Courier New"/>
          <w:color w:val="000000"/>
          <w:sz w:val="20"/>
          <w:szCs w:val="20"/>
          <w:lang w:val="en-US"/>
        </w:rPr>
        <w:t>activity</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StartActivityForResult</w:t>
      </w:r>
      <w:proofErr w:type="spellEnd"/>
      <w:proofErr w:type="gramEnd"/>
      <w:r w:rsidRPr="00FF0A9F">
        <w:rPr>
          <w:rFonts w:ascii="Courier New" w:hAnsi="Courier New" w:cs="Courier New"/>
          <w:color w:val="666600"/>
          <w:sz w:val="20"/>
          <w:szCs w:val="20"/>
          <w:lang w:val="en-US"/>
        </w:rPr>
        <w:t>(</w:t>
      </w:r>
      <w:proofErr w:type="spellStart"/>
      <w:r w:rsidRPr="00FF0A9F">
        <w:rPr>
          <w:rFonts w:ascii="Courier New" w:hAnsi="Courier New" w:cs="Courier New"/>
          <w:color w:val="000000"/>
          <w:sz w:val="20"/>
          <w:szCs w:val="20"/>
          <w:lang w:val="en-US"/>
        </w:rPr>
        <w:t>voiceIntent</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VOICE</w:t>
      </w:r>
      <w:r w:rsidRPr="00FF0A9F">
        <w:rPr>
          <w:rFonts w:ascii="Courier New" w:hAnsi="Courier New" w:cs="Courier New"/>
          <w:color w:val="666600"/>
          <w:sz w:val="20"/>
          <w:szCs w:val="20"/>
          <w:lang w:val="en-US"/>
        </w:rPr>
        <w:t>);</w:t>
      </w:r>
    </w:p>
    <w:p w14:paraId="4F53BF09"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p>
    <w:p w14:paraId="5BFFE8F7" w14:textId="4F839126" w:rsidR="00F71AB4"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0AE599ED" w14:textId="452A85C0" w:rsidR="00F71AB4" w:rsidRPr="00F167A6" w:rsidRDefault="00F71AB4" w:rsidP="00F71AB4">
      <w:pPr>
        <w:pStyle w:val="Caption"/>
        <w:jc w:val="center"/>
        <w:rPr>
          <w:lang w:val="en-US"/>
        </w:rPr>
      </w:pPr>
      <w:r w:rsidRPr="00F71AB4">
        <w:rPr>
          <w:lang w:val="en-US"/>
        </w:rPr>
        <w:t xml:space="preserve">Code snippet </w:t>
      </w:r>
      <w:r>
        <w:fldChar w:fldCharType="begin"/>
      </w:r>
      <w:r w:rsidRPr="00F71AB4">
        <w:rPr>
          <w:lang w:val="en-US"/>
        </w:rPr>
        <w:instrText xml:space="preserve"> SEQ Code_snippet \* ARABIC </w:instrText>
      </w:r>
      <w:r>
        <w:fldChar w:fldCharType="separate"/>
      </w:r>
      <w:r w:rsidRPr="00F71AB4">
        <w:rPr>
          <w:noProof/>
          <w:lang w:val="en-US"/>
        </w:rPr>
        <w:t>2</w:t>
      </w:r>
      <w:r>
        <w:fldChar w:fldCharType="end"/>
      </w:r>
      <w:r w:rsidRPr="00F71AB4">
        <w:rPr>
          <w:lang w:val="en-US"/>
        </w:rPr>
        <w:t xml:space="preserve"> </w:t>
      </w:r>
      <w:r w:rsidR="00FF0A9F" w:rsidRPr="00F71AB4">
        <w:rPr>
          <w:lang w:val="en-US"/>
        </w:rPr>
        <w:t>Android</w:t>
      </w:r>
      <w:r w:rsidRPr="00F71AB4">
        <w:rPr>
          <w:lang w:val="en-US"/>
        </w:rPr>
        <w:t xml:space="preserve"> Speech-To-Text API usage in </w:t>
      </w:r>
      <w:r w:rsidR="00FF0A9F" w:rsidRPr="00F71AB4">
        <w:rPr>
          <w:lang w:val="en-US"/>
        </w:rPr>
        <w:t>class</w:t>
      </w:r>
      <w:r w:rsidRPr="00F71AB4">
        <w:rPr>
          <w:lang w:val="en-US"/>
        </w:rPr>
        <w:t xml:space="preserve"> </w:t>
      </w:r>
      <w:proofErr w:type="spellStart"/>
      <w:r w:rsidRPr="00F71AB4">
        <w:rPr>
          <w:lang w:val="en-US"/>
        </w:rPr>
        <w:t>SpeechToTextImplementation.cs</w:t>
      </w:r>
      <w:proofErr w:type="spellEnd"/>
    </w:p>
    <w:p w14:paraId="5E76CF41" w14:textId="77777777" w:rsidR="00FF0A9F" w:rsidRDefault="00FF0A9F" w:rsidP="005C6DEB">
      <w:pPr>
        <w:rPr>
          <w:lang w:val="en-US" w:eastAsia="de-DE"/>
        </w:rPr>
      </w:pPr>
    </w:p>
    <w:p w14:paraId="232B6F89" w14:textId="77777777" w:rsidR="00FF0A9F" w:rsidRDefault="00FF0A9F" w:rsidP="005C6DEB">
      <w:pPr>
        <w:rPr>
          <w:lang w:val="en-US" w:eastAsia="de-DE"/>
        </w:rPr>
      </w:pPr>
    </w:p>
    <w:p w14:paraId="65118BE2" w14:textId="77777777" w:rsidR="00FF0A9F" w:rsidRDefault="00FF0A9F" w:rsidP="005C6DEB">
      <w:pPr>
        <w:rPr>
          <w:lang w:val="en-US" w:eastAsia="de-DE"/>
        </w:rPr>
      </w:pPr>
    </w:p>
    <w:p w14:paraId="705EEEB3" w14:textId="77777777" w:rsidR="00FF0A9F" w:rsidRDefault="00FF0A9F" w:rsidP="005C6DEB">
      <w:pPr>
        <w:rPr>
          <w:lang w:val="en-US" w:eastAsia="de-DE"/>
        </w:rPr>
      </w:pPr>
    </w:p>
    <w:p w14:paraId="420D45FA" w14:textId="77777777" w:rsidR="00FF0A9F" w:rsidRDefault="00FF0A9F" w:rsidP="005C6DEB">
      <w:pPr>
        <w:rPr>
          <w:lang w:val="en-US" w:eastAsia="de-DE"/>
        </w:rPr>
      </w:pPr>
    </w:p>
    <w:p w14:paraId="174A8656" w14:textId="77777777" w:rsidR="00FF0A9F" w:rsidRDefault="00FF0A9F" w:rsidP="005C6DEB">
      <w:pPr>
        <w:rPr>
          <w:lang w:val="en-US" w:eastAsia="de-DE"/>
        </w:rPr>
      </w:pPr>
    </w:p>
    <w:p w14:paraId="0B39D537" w14:textId="77777777" w:rsidR="00FF0A9F" w:rsidRDefault="00FF0A9F" w:rsidP="005C6DEB">
      <w:pPr>
        <w:rPr>
          <w:lang w:val="en-US" w:eastAsia="de-DE"/>
        </w:rPr>
      </w:pPr>
    </w:p>
    <w:p w14:paraId="7937DA8C" w14:textId="77777777" w:rsidR="00FF0A9F" w:rsidRDefault="00FF0A9F" w:rsidP="005C6DEB">
      <w:pPr>
        <w:rPr>
          <w:lang w:val="en-US" w:eastAsia="de-DE"/>
        </w:rPr>
      </w:pPr>
    </w:p>
    <w:p w14:paraId="0E000CCF" w14:textId="77777777" w:rsidR="00FF0A9F" w:rsidRDefault="00FF0A9F" w:rsidP="005C6DEB">
      <w:pPr>
        <w:rPr>
          <w:lang w:val="en-US" w:eastAsia="de-DE"/>
        </w:rPr>
      </w:pPr>
    </w:p>
    <w:p w14:paraId="7534E060" w14:textId="77777777" w:rsidR="00FF0A9F" w:rsidRDefault="00FF0A9F" w:rsidP="005C6DEB">
      <w:pPr>
        <w:rPr>
          <w:lang w:val="en-US" w:eastAsia="de-DE"/>
        </w:rPr>
      </w:pPr>
    </w:p>
    <w:p w14:paraId="32768096" w14:textId="77777777" w:rsidR="00FF0A9F" w:rsidRDefault="00FF0A9F" w:rsidP="005C6DEB">
      <w:pPr>
        <w:rPr>
          <w:lang w:val="en-US" w:eastAsia="de-DE"/>
        </w:rPr>
      </w:pPr>
    </w:p>
    <w:p w14:paraId="4E878E5B" w14:textId="77777777" w:rsidR="00FF0A9F" w:rsidRDefault="00FF0A9F" w:rsidP="005C6DEB">
      <w:pPr>
        <w:rPr>
          <w:lang w:val="en-US" w:eastAsia="de-DE"/>
        </w:rPr>
      </w:pPr>
    </w:p>
    <w:p w14:paraId="10F66DAB" w14:textId="77777777" w:rsidR="00FF0A9F" w:rsidRDefault="00FF0A9F" w:rsidP="005C6DEB">
      <w:pPr>
        <w:rPr>
          <w:lang w:val="en-US" w:eastAsia="de-DE"/>
        </w:rPr>
      </w:pPr>
    </w:p>
    <w:p w14:paraId="09B28704" w14:textId="2C287E14" w:rsidR="009D34DD" w:rsidRDefault="005C6DEB" w:rsidP="005C6DEB">
      <w:pPr>
        <w:rPr>
          <w:lang w:val="en-US" w:eastAsia="de-DE"/>
        </w:rPr>
      </w:pPr>
      <w:r w:rsidRPr="00F167A6">
        <w:rPr>
          <w:lang w:val="en-US" w:eastAsia="de-DE"/>
        </w:rPr>
        <w:lastRenderedPageBreak/>
        <w:t xml:space="preserve">iOS implementation on the other side is </w:t>
      </w:r>
      <w:del w:id="261" w:author="Kalunder Madlaina" w:date="2019-07-30T09:55:00Z">
        <w:r w:rsidRPr="00F167A6" w:rsidDel="00142721">
          <w:rPr>
            <w:lang w:val="en-US" w:eastAsia="de-DE"/>
          </w:rPr>
          <w:delText>a bit complicated,</w:delText>
        </w:r>
      </w:del>
      <w:ins w:id="262" w:author="Kalunder Madlaina" w:date="2019-07-30T09:55:00Z">
        <w:r w:rsidR="00142721">
          <w:rPr>
            <w:lang w:val="en-US" w:eastAsia="de-DE"/>
          </w:rPr>
          <w:t>more complex,</w:t>
        </w:r>
      </w:ins>
      <w:r w:rsidRPr="00F167A6">
        <w:rPr>
          <w:lang w:val="en-US" w:eastAsia="de-DE"/>
        </w:rPr>
        <w:t xml:space="preserve"> as it creates an instance of </w:t>
      </w:r>
      <w:proofErr w:type="spellStart"/>
      <w:r w:rsidRPr="00F167A6">
        <w:rPr>
          <w:lang w:val="en-US" w:eastAsia="de-DE"/>
        </w:rPr>
        <w:t>AVAudioSession</w:t>
      </w:r>
      <w:proofErr w:type="spellEnd"/>
      <w:r w:rsidRPr="00F167A6">
        <w:rPr>
          <w:lang w:val="en-US" w:eastAsia="de-DE"/>
        </w:rPr>
        <w:t xml:space="preserve"> to record the </w:t>
      </w:r>
      <w:proofErr w:type="gramStart"/>
      <w:r w:rsidRPr="00F167A6">
        <w:rPr>
          <w:lang w:val="en-US" w:eastAsia="de-DE"/>
        </w:rPr>
        <w:t>users</w:t>
      </w:r>
      <w:proofErr w:type="gramEnd"/>
      <w:r w:rsidRPr="00F167A6">
        <w:rPr>
          <w:lang w:val="en-US" w:eastAsia="de-DE"/>
        </w:rPr>
        <w:t xml:space="preserve"> speech, and then uses the </w:t>
      </w:r>
      <w:proofErr w:type="spellStart"/>
      <w:r w:rsidRPr="00F167A6">
        <w:rPr>
          <w:lang w:val="en-US" w:eastAsia="de-DE"/>
        </w:rPr>
        <w:t>SFSpeechRecognizer</w:t>
      </w:r>
      <w:proofErr w:type="spellEnd"/>
      <w:r w:rsidRPr="00F167A6">
        <w:rPr>
          <w:lang w:val="en-US" w:eastAsia="de-DE"/>
        </w:rPr>
        <w:t xml:space="preserve"> to create what is called a transcript of the users speech.</w:t>
      </w:r>
    </w:p>
    <w:p w14:paraId="31442010"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_</w:t>
      </w:r>
      <w:proofErr w:type="spellStart"/>
      <w:r w:rsidRPr="00FF0A9F">
        <w:rPr>
          <w:rFonts w:ascii="Courier New" w:hAnsi="Courier New" w:cs="Courier New"/>
          <w:color w:val="000000"/>
          <w:sz w:val="20"/>
          <w:szCs w:val="20"/>
          <w:lang w:val="en-US"/>
        </w:rPr>
        <w:t>audioEngine</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Prepare</w:t>
      </w:r>
      <w:proofErr w:type="spellEnd"/>
      <w:r w:rsidRPr="00FF0A9F">
        <w:rPr>
          <w:rFonts w:ascii="Courier New" w:hAnsi="Courier New" w:cs="Courier New"/>
          <w:color w:val="666600"/>
          <w:sz w:val="20"/>
          <w:szCs w:val="20"/>
          <w:lang w:val="en-US"/>
        </w:rPr>
        <w:t>();</w:t>
      </w:r>
    </w:p>
    <w:p w14:paraId="1D8EC0C9"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_</w:t>
      </w:r>
      <w:proofErr w:type="spellStart"/>
      <w:r w:rsidRPr="00FF0A9F">
        <w:rPr>
          <w:rFonts w:ascii="Courier New" w:hAnsi="Courier New" w:cs="Courier New"/>
          <w:color w:val="000000"/>
          <w:sz w:val="20"/>
          <w:szCs w:val="20"/>
          <w:lang w:val="en-US"/>
        </w:rPr>
        <w:t>audioEngine</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StartAndReturnError</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88"/>
          <w:sz w:val="20"/>
          <w:szCs w:val="20"/>
          <w:lang w:val="en-US"/>
        </w:rPr>
        <w:t>out</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nsError</w:t>
      </w:r>
      <w:proofErr w:type="spellEnd"/>
      <w:r w:rsidRPr="00FF0A9F">
        <w:rPr>
          <w:rFonts w:ascii="Courier New" w:hAnsi="Courier New" w:cs="Courier New"/>
          <w:color w:val="666600"/>
          <w:sz w:val="20"/>
          <w:szCs w:val="20"/>
          <w:lang w:val="en-US"/>
        </w:rPr>
        <w:t>);</w:t>
      </w:r>
    </w:p>
    <w:p w14:paraId="088690A0"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w:t>
      </w:r>
    </w:p>
    <w:p w14:paraId="3E584C02" w14:textId="77777777" w:rsidR="00A431B0"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color w:val="000000"/>
          <w:sz w:val="20"/>
          <w:szCs w:val="20"/>
          <w:lang w:val="en-US"/>
        </w:rPr>
      </w:pPr>
      <w:r w:rsidRPr="00FF0A9F">
        <w:rPr>
          <w:rFonts w:ascii="Courier New" w:hAnsi="Courier New" w:cs="Courier New"/>
          <w:color w:val="000000"/>
          <w:sz w:val="20"/>
          <w:szCs w:val="20"/>
          <w:lang w:val="en-US"/>
        </w:rPr>
        <w:t xml:space="preserve">            _</w:t>
      </w:r>
      <w:proofErr w:type="spellStart"/>
      <w:r w:rsidRPr="00FF0A9F">
        <w:rPr>
          <w:rFonts w:ascii="Courier New" w:hAnsi="Courier New" w:cs="Courier New"/>
          <w:color w:val="000000"/>
          <w:sz w:val="20"/>
          <w:szCs w:val="20"/>
          <w:lang w:val="en-US"/>
        </w:rPr>
        <w:t>recognitionTask</w:t>
      </w:r>
      <w:proofErr w:type="spellEnd"/>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_</w:t>
      </w:r>
      <w:proofErr w:type="spellStart"/>
      <w:r w:rsidRPr="00FF0A9F">
        <w:rPr>
          <w:rFonts w:ascii="Courier New" w:hAnsi="Courier New" w:cs="Courier New"/>
          <w:color w:val="000000"/>
          <w:sz w:val="20"/>
          <w:szCs w:val="20"/>
          <w:lang w:val="en-US"/>
        </w:rPr>
        <w:t>speechRecognizer</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GetRecognitionTask</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_</w:t>
      </w:r>
      <w:proofErr w:type="spellStart"/>
      <w:r w:rsidRPr="00FF0A9F">
        <w:rPr>
          <w:rFonts w:ascii="Courier New" w:hAnsi="Courier New" w:cs="Courier New"/>
          <w:color w:val="000000"/>
          <w:sz w:val="20"/>
          <w:szCs w:val="20"/>
          <w:lang w:val="en-US"/>
        </w:rPr>
        <w:t>recognitionRequest</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
    <w:p w14:paraId="2D67070B" w14:textId="6DA98EA7" w:rsidR="00FF0A9F" w:rsidRPr="00FF0A9F" w:rsidRDefault="00A431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Pr>
          <w:rFonts w:ascii="Courier New" w:hAnsi="Courier New" w:cs="Courier New"/>
          <w:color w:val="000000"/>
          <w:sz w:val="20"/>
          <w:szCs w:val="20"/>
          <w:lang w:val="en-US"/>
        </w:rPr>
        <w:t xml:space="preserve">                                     </w:t>
      </w:r>
      <w:r w:rsidR="00FF0A9F" w:rsidRPr="00FF0A9F">
        <w:rPr>
          <w:rFonts w:ascii="Courier New" w:hAnsi="Courier New" w:cs="Courier New"/>
          <w:color w:val="666600"/>
          <w:sz w:val="20"/>
          <w:szCs w:val="20"/>
          <w:lang w:val="en-US"/>
        </w:rPr>
        <w:t>(</w:t>
      </w:r>
      <w:r w:rsidR="00FF0A9F" w:rsidRPr="00FF0A9F">
        <w:rPr>
          <w:rFonts w:ascii="Courier New" w:hAnsi="Courier New" w:cs="Courier New"/>
          <w:color w:val="000000"/>
          <w:sz w:val="20"/>
          <w:szCs w:val="20"/>
          <w:lang w:val="en-US"/>
        </w:rPr>
        <w:t>result</w:t>
      </w:r>
      <w:r w:rsidR="00FF0A9F" w:rsidRPr="00FF0A9F">
        <w:rPr>
          <w:rFonts w:ascii="Courier New" w:hAnsi="Courier New" w:cs="Courier New"/>
          <w:color w:val="666600"/>
          <w:sz w:val="20"/>
          <w:szCs w:val="20"/>
          <w:lang w:val="en-US"/>
        </w:rPr>
        <w:t>,</w:t>
      </w:r>
      <w:r w:rsidR="00FF0A9F" w:rsidRPr="00FF0A9F">
        <w:rPr>
          <w:rFonts w:ascii="Courier New" w:hAnsi="Courier New" w:cs="Courier New"/>
          <w:color w:val="000000"/>
          <w:sz w:val="20"/>
          <w:szCs w:val="20"/>
          <w:lang w:val="en-US"/>
        </w:rPr>
        <w:t xml:space="preserve"> error</w:t>
      </w:r>
      <w:r w:rsidR="00FF0A9F" w:rsidRPr="00FF0A9F">
        <w:rPr>
          <w:rFonts w:ascii="Courier New" w:hAnsi="Courier New" w:cs="Courier New"/>
          <w:color w:val="666600"/>
          <w:sz w:val="20"/>
          <w:szCs w:val="20"/>
          <w:lang w:val="en-US"/>
        </w:rPr>
        <w:t>)</w:t>
      </w:r>
      <w:r w:rsidR="00FF0A9F" w:rsidRPr="00FF0A9F">
        <w:rPr>
          <w:rFonts w:ascii="Courier New" w:hAnsi="Courier New" w:cs="Courier New"/>
          <w:color w:val="000000"/>
          <w:sz w:val="20"/>
          <w:szCs w:val="20"/>
          <w:lang w:val="en-US"/>
        </w:rPr>
        <w:t xml:space="preserve"> </w:t>
      </w:r>
      <w:r w:rsidR="00FF0A9F" w:rsidRPr="00FF0A9F">
        <w:rPr>
          <w:rFonts w:ascii="Courier New" w:hAnsi="Courier New" w:cs="Courier New"/>
          <w:color w:val="666600"/>
          <w:sz w:val="20"/>
          <w:szCs w:val="20"/>
          <w:lang w:val="en-US"/>
        </w:rPr>
        <w:t>=&gt;</w:t>
      </w:r>
    </w:p>
    <w:p w14:paraId="6485FE52" w14:textId="2AC771C3"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037A7B04" w14:textId="64FEEB7A"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00A431B0">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var</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isFinal</w:t>
      </w:r>
      <w:proofErr w:type="spellEnd"/>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false</w:t>
      </w:r>
      <w:r w:rsidRPr="00FF0A9F">
        <w:rPr>
          <w:rFonts w:ascii="Courier New" w:hAnsi="Courier New" w:cs="Courier New"/>
          <w:color w:val="666600"/>
          <w:sz w:val="20"/>
          <w:szCs w:val="20"/>
          <w:lang w:val="en-US"/>
        </w:rPr>
        <w:t>;</w:t>
      </w:r>
    </w:p>
    <w:p w14:paraId="54DC4FEB" w14:textId="7C9FADE7" w:rsidR="00FF0A9F" w:rsidRPr="00FF0A9F" w:rsidRDefault="00FF0A9F" w:rsidP="00A431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if</w:t>
      </w: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roofErr w:type="gramStart"/>
      <w:r w:rsidRPr="00FF0A9F">
        <w:rPr>
          <w:rFonts w:ascii="Courier New" w:hAnsi="Courier New" w:cs="Courier New"/>
          <w:color w:val="000000"/>
          <w:sz w:val="20"/>
          <w:szCs w:val="20"/>
          <w:lang w:val="en-US"/>
        </w:rPr>
        <w:t xml:space="preserve">result </w:t>
      </w:r>
      <w:r w:rsidRPr="00FF0A9F">
        <w:rPr>
          <w:rFonts w:ascii="Courier New" w:hAnsi="Courier New" w:cs="Courier New"/>
          <w:color w:val="666600"/>
          <w:sz w:val="20"/>
          <w:szCs w:val="20"/>
          <w:lang w:val="en-US"/>
        </w:rPr>
        <w:t>!</w:t>
      </w:r>
      <w:proofErr w:type="gram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null</w:t>
      </w:r>
      <w:r w:rsidRPr="00FF0A9F">
        <w:rPr>
          <w:rFonts w:ascii="Courier New" w:hAnsi="Courier New" w:cs="Courier New"/>
          <w:color w:val="666600"/>
          <w:sz w:val="20"/>
          <w:szCs w:val="20"/>
          <w:lang w:val="en-US"/>
        </w:rPr>
        <w:t>){</w:t>
      </w:r>
    </w:p>
    <w:p w14:paraId="22F2C2CA" w14:textId="4064094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00A431B0">
        <w:rPr>
          <w:rFonts w:ascii="Courier New" w:hAnsi="Courier New" w:cs="Courier New"/>
          <w:color w:val="000000"/>
          <w:sz w:val="20"/>
          <w:szCs w:val="20"/>
          <w:lang w:val="en-US"/>
        </w:rPr>
        <w:t xml:space="preserve">  </w:t>
      </w:r>
      <w:r w:rsidRPr="00FF0A9F">
        <w:rPr>
          <w:rFonts w:ascii="Courier New" w:hAnsi="Courier New" w:cs="Courier New"/>
          <w:color w:val="000000"/>
          <w:sz w:val="20"/>
          <w:szCs w:val="20"/>
          <w:lang w:val="en-US"/>
        </w:rPr>
        <w:t xml:space="preserve"> </w:t>
      </w:r>
      <w:r w:rsidR="00A431B0">
        <w:rPr>
          <w:rFonts w:ascii="Courier New" w:hAnsi="Courier New" w:cs="Courier New"/>
          <w:color w:val="000000"/>
          <w:sz w:val="20"/>
          <w:szCs w:val="20"/>
          <w:lang w:val="en-US"/>
        </w:rPr>
        <w:t xml:space="preserve"> </w:t>
      </w:r>
      <w:r w:rsidRPr="00FF0A9F">
        <w:rPr>
          <w:rFonts w:ascii="Courier New" w:hAnsi="Courier New" w:cs="Courier New"/>
          <w:color w:val="000000"/>
          <w:sz w:val="20"/>
          <w:szCs w:val="20"/>
          <w:lang w:val="en-US"/>
        </w:rPr>
        <w:t>_</w:t>
      </w:r>
      <w:proofErr w:type="spellStart"/>
      <w:r w:rsidRPr="00FF0A9F">
        <w:rPr>
          <w:rFonts w:ascii="Courier New" w:hAnsi="Courier New" w:cs="Courier New"/>
          <w:color w:val="000000"/>
          <w:sz w:val="20"/>
          <w:szCs w:val="20"/>
          <w:lang w:val="en-US"/>
        </w:rPr>
        <w:t>recognizedString</w:t>
      </w:r>
      <w:proofErr w:type="spellEnd"/>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roofErr w:type="spellStart"/>
      <w:proofErr w:type="gramStart"/>
      <w:r w:rsidRPr="00FF0A9F">
        <w:rPr>
          <w:rFonts w:ascii="Courier New" w:hAnsi="Courier New" w:cs="Courier New"/>
          <w:color w:val="000000"/>
          <w:sz w:val="20"/>
          <w:szCs w:val="20"/>
          <w:lang w:val="en-US"/>
        </w:rPr>
        <w:t>result</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BestTranscription</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FormattedString</w:t>
      </w:r>
      <w:proofErr w:type="spellEnd"/>
      <w:proofErr w:type="gramEnd"/>
      <w:r w:rsidRPr="00FF0A9F">
        <w:rPr>
          <w:rFonts w:ascii="Courier New" w:hAnsi="Courier New" w:cs="Courier New"/>
          <w:color w:val="666600"/>
          <w:sz w:val="20"/>
          <w:szCs w:val="20"/>
          <w:lang w:val="en-US"/>
        </w:rPr>
        <w:t>;</w:t>
      </w:r>
    </w:p>
    <w:p w14:paraId="0D134A7E" w14:textId="77777777" w:rsidR="00A431B0"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color w:val="666600"/>
          <w:sz w:val="20"/>
          <w:szCs w:val="20"/>
          <w:lang w:val="en-US"/>
        </w:rPr>
      </w:pP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MessagingCenter</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Send</w:t>
      </w:r>
      <w:proofErr w:type="spellEnd"/>
      <w:r w:rsidRPr="00FF0A9F">
        <w:rPr>
          <w:rFonts w:ascii="Courier New" w:hAnsi="Courier New" w:cs="Courier New"/>
          <w:color w:val="666600"/>
          <w:sz w:val="20"/>
          <w:szCs w:val="20"/>
          <w:lang w:val="en-US"/>
        </w:rPr>
        <w:t>&lt;</w:t>
      </w:r>
      <w:proofErr w:type="spellStart"/>
      <w:r w:rsidRPr="00FF0A9F">
        <w:rPr>
          <w:rFonts w:ascii="Courier New" w:hAnsi="Courier New" w:cs="Courier New"/>
          <w:color w:val="660066"/>
          <w:sz w:val="20"/>
          <w:szCs w:val="20"/>
          <w:lang w:val="en-US"/>
        </w:rPr>
        <w:t>ISpeechToText</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string</w:t>
      </w:r>
      <w:proofErr w:type="gramStart"/>
      <w:r w:rsidRPr="00FF0A9F">
        <w:rPr>
          <w:rFonts w:ascii="Courier New" w:hAnsi="Courier New" w:cs="Courier New"/>
          <w:color w:val="666600"/>
          <w:sz w:val="20"/>
          <w:szCs w:val="20"/>
          <w:lang w:val="en-US"/>
        </w:rPr>
        <w:t>&gt;(</w:t>
      </w:r>
      <w:proofErr w:type="gramEnd"/>
      <w:r w:rsidRPr="00FF0A9F">
        <w:rPr>
          <w:rFonts w:ascii="Courier New" w:hAnsi="Courier New" w:cs="Courier New"/>
          <w:color w:val="000088"/>
          <w:sz w:val="20"/>
          <w:szCs w:val="20"/>
          <w:lang w:val="en-US"/>
        </w:rPr>
        <w:t>this</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8800"/>
          <w:sz w:val="20"/>
          <w:szCs w:val="20"/>
          <w:lang w:val="en-US"/>
        </w:rPr>
        <w:t>"STT"</w:t>
      </w:r>
      <w:r w:rsidRPr="00FF0A9F">
        <w:rPr>
          <w:rFonts w:ascii="Courier New" w:hAnsi="Courier New" w:cs="Courier New"/>
          <w:color w:val="666600"/>
          <w:sz w:val="20"/>
          <w:szCs w:val="20"/>
          <w:lang w:val="en-US"/>
        </w:rPr>
        <w:t>,</w:t>
      </w:r>
    </w:p>
    <w:p w14:paraId="56277FBF" w14:textId="121AE763" w:rsidR="00FF0A9F" w:rsidRPr="00FF0A9F" w:rsidRDefault="00A431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Pr>
          <w:rFonts w:ascii="Courier New" w:hAnsi="Courier New" w:cs="Courier New"/>
          <w:color w:val="666600"/>
          <w:sz w:val="20"/>
          <w:szCs w:val="20"/>
          <w:lang w:val="en-US"/>
        </w:rPr>
        <w:t xml:space="preserve">                                                      </w:t>
      </w:r>
      <w:r w:rsidR="00FF0A9F" w:rsidRPr="00FF0A9F">
        <w:rPr>
          <w:rFonts w:ascii="Courier New" w:hAnsi="Courier New" w:cs="Courier New"/>
          <w:color w:val="000000"/>
          <w:sz w:val="20"/>
          <w:szCs w:val="20"/>
          <w:lang w:val="en-US"/>
        </w:rPr>
        <w:t xml:space="preserve"> _</w:t>
      </w:r>
      <w:proofErr w:type="spellStart"/>
      <w:r w:rsidR="00FF0A9F" w:rsidRPr="00FF0A9F">
        <w:rPr>
          <w:rFonts w:ascii="Courier New" w:hAnsi="Courier New" w:cs="Courier New"/>
          <w:color w:val="000000"/>
          <w:sz w:val="20"/>
          <w:szCs w:val="20"/>
          <w:lang w:val="en-US"/>
        </w:rPr>
        <w:t>recognizedString</w:t>
      </w:r>
      <w:proofErr w:type="spellEnd"/>
      <w:r w:rsidR="00FF0A9F" w:rsidRPr="00FF0A9F">
        <w:rPr>
          <w:rFonts w:ascii="Courier New" w:hAnsi="Courier New" w:cs="Courier New"/>
          <w:color w:val="666600"/>
          <w:sz w:val="20"/>
          <w:szCs w:val="20"/>
          <w:lang w:val="en-US"/>
        </w:rPr>
        <w:t>);</w:t>
      </w:r>
    </w:p>
    <w:p w14:paraId="445C9D5A" w14:textId="578425E3"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_</w:t>
      </w:r>
      <w:proofErr w:type="spellStart"/>
      <w:proofErr w:type="gramStart"/>
      <w:r w:rsidRPr="00FF0A9F">
        <w:rPr>
          <w:rFonts w:ascii="Courier New" w:hAnsi="Courier New" w:cs="Courier New"/>
          <w:color w:val="000000"/>
          <w:sz w:val="20"/>
          <w:szCs w:val="20"/>
          <w:lang w:val="en-US"/>
        </w:rPr>
        <w:t>timer</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Invalidate</w:t>
      </w:r>
      <w:proofErr w:type="spellEnd"/>
      <w:proofErr w:type="gramEnd"/>
      <w:r w:rsidRPr="00FF0A9F">
        <w:rPr>
          <w:rFonts w:ascii="Courier New" w:hAnsi="Courier New" w:cs="Courier New"/>
          <w:color w:val="666600"/>
          <w:sz w:val="20"/>
          <w:szCs w:val="20"/>
          <w:lang w:val="en-US"/>
        </w:rPr>
        <w:t>();</w:t>
      </w:r>
    </w:p>
    <w:p w14:paraId="300D4CCE" w14:textId="51270A0E"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_timer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null</w:t>
      </w:r>
      <w:r w:rsidRPr="00FF0A9F">
        <w:rPr>
          <w:rFonts w:ascii="Courier New" w:hAnsi="Courier New" w:cs="Courier New"/>
          <w:color w:val="666600"/>
          <w:sz w:val="20"/>
          <w:szCs w:val="20"/>
          <w:lang w:val="en-US"/>
        </w:rPr>
        <w:t>;</w:t>
      </w:r>
    </w:p>
    <w:p w14:paraId="09483CC7" w14:textId="60C35BA4"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_timer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NSTimer</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CreateRepeatingScheduledTimer</w:t>
      </w:r>
      <w:proofErr w:type="spellEnd"/>
      <w:r w:rsidRPr="00FF0A9F">
        <w:rPr>
          <w:rFonts w:ascii="Courier New" w:hAnsi="Courier New" w:cs="Courier New"/>
          <w:color w:val="666600"/>
          <w:sz w:val="20"/>
          <w:szCs w:val="20"/>
          <w:lang w:val="en-US"/>
        </w:rPr>
        <w:t>(</w:t>
      </w:r>
      <w:r w:rsidRPr="00FF0A9F">
        <w:rPr>
          <w:rFonts w:ascii="Courier New" w:hAnsi="Courier New" w:cs="Courier New"/>
          <w:color w:val="006666"/>
          <w:sz w:val="20"/>
          <w:szCs w:val="20"/>
          <w:lang w:val="en-US"/>
        </w:rPr>
        <w:t>2</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delegate</w:t>
      </w:r>
    </w:p>
    <w:p w14:paraId="33504BC7"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2A77CE96"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proofErr w:type="spellStart"/>
      <w:proofErr w:type="gramStart"/>
      <w:r w:rsidRPr="00FF0A9F">
        <w:rPr>
          <w:rFonts w:ascii="Courier New" w:hAnsi="Courier New" w:cs="Courier New"/>
          <w:color w:val="660066"/>
          <w:sz w:val="20"/>
          <w:szCs w:val="20"/>
          <w:lang w:val="en-US"/>
        </w:rPr>
        <w:t>DidFinishTalk</w:t>
      </w:r>
      <w:proofErr w:type="spellEnd"/>
      <w:r w:rsidRPr="00FF0A9F">
        <w:rPr>
          <w:rFonts w:ascii="Courier New" w:hAnsi="Courier New" w:cs="Courier New"/>
          <w:color w:val="666600"/>
          <w:sz w:val="20"/>
          <w:szCs w:val="20"/>
          <w:lang w:val="en-US"/>
        </w:rPr>
        <w:t>(</w:t>
      </w:r>
      <w:proofErr w:type="gramEnd"/>
      <w:r w:rsidRPr="00FF0A9F">
        <w:rPr>
          <w:rFonts w:ascii="Courier New" w:hAnsi="Courier New" w:cs="Courier New"/>
          <w:color w:val="666600"/>
          <w:sz w:val="20"/>
          <w:szCs w:val="20"/>
          <w:lang w:val="en-US"/>
        </w:rPr>
        <w:t>);</w:t>
      </w:r>
    </w:p>
    <w:p w14:paraId="513D1A4C"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3026AC3A" w14:textId="442D8250"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53B56BDE" w14:textId="55716660" w:rsidR="00FF0A9F" w:rsidRPr="00FF0A9F" w:rsidRDefault="00FF0A9F" w:rsidP="00A431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if</w:t>
      </w: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roofErr w:type="gramStart"/>
      <w:r w:rsidRPr="00FF0A9F">
        <w:rPr>
          <w:rFonts w:ascii="Courier New" w:hAnsi="Courier New" w:cs="Courier New"/>
          <w:color w:val="000000"/>
          <w:sz w:val="20"/>
          <w:szCs w:val="20"/>
          <w:lang w:val="en-US"/>
        </w:rPr>
        <w:t xml:space="preserve">error </w:t>
      </w:r>
      <w:r w:rsidRPr="00FF0A9F">
        <w:rPr>
          <w:rFonts w:ascii="Courier New" w:hAnsi="Courier New" w:cs="Courier New"/>
          <w:color w:val="666600"/>
          <w:sz w:val="20"/>
          <w:szCs w:val="20"/>
          <w:lang w:val="en-US"/>
        </w:rPr>
        <w:t>!</w:t>
      </w:r>
      <w:proofErr w:type="gram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null</w:t>
      </w: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isFinal</w:t>
      </w:r>
      <w:proofErr w:type="spellEnd"/>
      <w:r w:rsidRPr="00FF0A9F">
        <w:rPr>
          <w:rFonts w:ascii="Courier New" w:hAnsi="Courier New" w:cs="Courier New"/>
          <w:color w:val="666600"/>
          <w:sz w:val="20"/>
          <w:szCs w:val="20"/>
          <w:lang w:val="en-US"/>
        </w:rPr>
        <w:t>){</w:t>
      </w:r>
    </w:p>
    <w:p w14:paraId="71F80820" w14:textId="5DE48F48"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MessagingCenter</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Send</w:t>
      </w:r>
      <w:proofErr w:type="spellEnd"/>
      <w:r w:rsidRPr="00FF0A9F">
        <w:rPr>
          <w:rFonts w:ascii="Courier New" w:hAnsi="Courier New" w:cs="Courier New"/>
          <w:color w:val="666600"/>
          <w:sz w:val="20"/>
          <w:szCs w:val="20"/>
          <w:lang w:val="en-US"/>
        </w:rPr>
        <w:t>&lt;</w:t>
      </w:r>
      <w:proofErr w:type="spellStart"/>
      <w:r w:rsidRPr="00FF0A9F">
        <w:rPr>
          <w:rFonts w:ascii="Courier New" w:hAnsi="Courier New" w:cs="Courier New"/>
          <w:color w:val="660066"/>
          <w:sz w:val="20"/>
          <w:szCs w:val="20"/>
          <w:lang w:val="en-US"/>
        </w:rPr>
        <w:t>ISpeechToText</w:t>
      </w:r>
      <w:proofErr w:type="spellEnd"/>
      <w:proofErr w:type="gramStart"/>
      <w:r w:rsidRPr="00FF0A9F">
        <w:rPr>
          <w:rFonts w:ascii="Courier New" w:hAnsi="Courier New" w:cs="Courier New"/>
          <w:color w:val="666600"/>
          <w:sz w:val="20"/>
          <w:szCs w:val="20"/>
          <w:lang w:val="en-US"/>
        </w:rPr>
        <w:t>&gt;(</w:t>
      </w:r>
      <w:proofErr w:type="gramEnd"/>
      <w:r w:rsidRPr="00FF0A9F">
        <w:rPr>
          <w:rFonts w:ascii="Courier New" w:hAnsi="Courier New" w:cs="Courier New"/>
          <w:color w:val="000088"/>
          <w:sz w:val="20"/>
          <w:szCs w:val="20"/>
          <w:lang w:val="en-US"/>
        </w:rPr>
        <w:t>this</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8800"/>
          <w:sz w:val="20"/>
          <w:szCs w:val="20"/>
          <w:lang w:val="en-US"/>
        </w:rPr>
        <w:t>"Final"</w:t>
      </w:r>
      <w:r w:rsidRPr="00FF0A9F">
        <w:rPr>
          <w:rFonts w:ascii="Courier New" w:hAnsi="Courier New" w:cs="Courier New"/>
          <w:color w:val="666600"/>
          <w:sz w:val="20"/>
          <w:szCs w:val="20"/>
          <w:lang w:val="en-US"/>
        </w:rPr>
        <w:t>);</w:t>
      </w:r>
    </w:p>
    <w:p w14:paraId="535CA3B8" w14:textId="593FCF38"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StopRecordingAndRecognition</w:t>
      </w:r>
      <w:proofErr w:type="spellEnd"/>
      <w:r w:rsidRPr="00FF0A9F">
        <w:rPr>
          <w:rFonts w:ascii="Courier New" w:hAnsi="Courier New" w:cs="Courier New"/>
          <w:color w:val="666600"/>
          <w:sz w:val="20"/>
          <w:szCs w:val="20"/>
          <w:lang w:val="en-US"/>
        </w:rPr>
        <w:t>(</w:t>
      </w:r>
      <w:proofErr w:type="spellStart"/>
      <w:r w:rsidRPr="00FF0A9F">
        <w:rPr>
          <w:rFonts w:ascii="Courier New" w:hAnsi="Courier New" w:cs="Courier New"/>
          <w:color w:val="000000"/>
          <w:sz w:val="20"/>
          <w:szCs w:val="20"/>
          <w:lang w:val="en-US"/>
        </w:rPr>
        <w:t>audioSession</w:t>
      </w:r>
      <w:proofErr w:type="spellEnd"/>
      <w:r w:rsidRPr="00FF0A9F">
        <w:rPr>
          <w:rFonts w:ascii="Courier New" w:hAnsi="Courier New" w:cs="Courier New"/>
          <w:color w:val="666600"/>
          <w:sz w:val="20"/>
          <w:szCs w:val="20"/>
          <w:lang w:val="en-US"/>
        </w:rPr>
        <w:t>);</w:t>
      </w:r>
    </w:p>
    <w:p w14:paraId="2401997F" w14:textId="149F73E3"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68F69C51" w14:textId="1B75399E" w:rsidR="00EE7F21"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7B3FD144" w14:textId="4A1090F1" w:rsidR="009D34DD" w:rsidRPr="00F167A6" w:rsidRDefault="00EE7F21" w:rsidP="00EE7F21">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3</w:t>
      </w:r>
      <w:r w:rsidRPr="00F167A6">
        <w:rPr>
          <w:lang w:val="en-US"/>
        </w:rPr>
        <w:fldChar w:fldCharType="end"/>
      </w:r>
      <w:r w:rsidRPr="00F167A6">
        <w:rPr>
          <w:lang w:val="en-US"/>
        </w:rPr>
        <w:t xml:space="preserve"> a part of the implementation of </w:t>
      </w:r>
      <w:proofErr w:type="spellStart"/>
      <w:r w:rsidRPr="00F167A6">
        <w:rPr>
          <w:lang w:val="en-US"/>
        </w:rPr>
        <w:t>StartRecordingAndRecognizing</w:t>
      </w:r>
      <w:proofErr w:type="spellEnd"/>
      <w:r w:rsidRPr="00F167A6">
        <w:rPr>
          <w:lang w:val="en-US"/>
        </w:rPr>
        <w:t xml:space="preserve"> inside the </w:t>
      </w:r>
      <w:proofErr w:type="spellStart"/>
      <w:r w:rsidRPr="00F167A6">
        <w:rPr>
          <w:lang w:val="en-US"/>
        </w:rPr>
        <w:t>SpeechToTextImplementation.cs</w:t>
      </w:r>
      <w:proofErr w:type="spellEnd"/>
      <w:r w:rsidRPr="00F167A6">
        <w:rPr>
          <w:lang w:val="en-US"/>
        </w:rPr>
        <w:t xml:space="preserve"> for iOS project</w:t>
      </w:r>
    </w:p>
    <w:p w14:paraId="0B25F0E7" w14:textId="169F77F2" w:rsidR="00EE7F21" w:rsidRPr="00F167A6" w:rsidRDefault="00EE7F21" w:rsidP="00EE7F21">
      <w:pPr>
        <w:rPr>
          <w:lang w:val="en-US" w:eastAsia="de-DE"/>
        </w:rPr>
      </w:pPr>
      <w:proofErr w:type="spellStart"/>
      <w:r w:rsidRPr="00F167A6">
        <w:rPr>
          <w:lang w:val="en-US" w:eastAsia="de-DE"/>
        </w:rPr>
        <w:t>ISpeechToText</w:t>
      </w:r>
      <w:proofErr w:type="spellEnd"/>
      <w:r w:rsidRPr="00F167A6">
        <w:rPr>
          <w:lang w:val="en-US" w:eastAsia="de-DE"/>
        </w:rPr>
        <w:t xml:space="preserve"> interface has two important functions which are </w:t>
      </w:r>
      <w:proofErr w:type="spellStart"/>
      <w:r w:rsidRPr="00F167A6">
        <w:rPr>
          <w:lang w:val="en-US" w:eastAsia="de-DE"/>
        </w:rPr>
        <w:t>StartSpeechToText</w:t>
      </w:r>
      <w:proofErr w:type="spellEnd"/>
      <w:r w:rsidRPr="00F167A6">
        <w:rPr>
          <w:lang w:val="en-US" w:eastAsia="de-DE"/>
        </w:rPr>
        <w:t xml:space="preserve"> and </w:t>
      </w:r>
      <w:proofErr w:type="spellStart"/>
      <w:r w:rsidRPr="00F167A6">
        <w:rPr>
          <w:lang w:val="en-US" w:eastAsia="de-DE"/>
        </w:rPr>
        <w:t>StopSpeechToText</w:t>
      </w:r>
      <w:proofErr w:type="spellEnd"/>
      <w:r w:rsidRPr="00F167A6">
        <w:rPr>
          <w:lang w:val="en-US" w:eastAsia="de-DE"/>
        </w:rPr>
        <w:t xml:space="preserve"> which are implemented inside the </w:t>
      </w:r>
      <w:proofErr w:type="spellStart"/>
      <w:r w:rsidRPr="00F167A6">
        <w:rPr>
          <w:lang w:val="en-US" w:eastAsia="de-DE"/>
        </w:rPr>
        <w:t>SpeechToTextImplementation.cs</w:t>
      </w:r>
      <w:proofErr w:type="spellEnd"/>
      <w:r w:rsidRPr="00F167A6">
        <w:rPr>
          <w:lang w:val="en-US" w:eastAsia="de-DE"/>
        </w:rPr>
        <w:t xml:space="preserve"> classes </w:t>
      </w:r>
      <w:commentRangeStart w:id="263"/>
      <w:r w:rsidRPr="00F167A6">
        <w:rPr>
          <w:lang w:val="en-US" w:eastAsia="de-DE"/>
        </w:rPr>
        <w:t>in both projects.</w:t>
      </w:r>
      <w:commentRangeEnd w:id="263"/>
      <w:r w:rsidR="00142721">
        <w:rPr>
          <w:rStyle w:val="CommentReference"/>
        </w:rPr>
        <w:commentReference w:id="263"/>
      </w:r>
    </w:p>
    <w:p w14:paraId="5BC0D4EC" w14:textId="1F265075" w:rsidR="00EE7F21" w:rsidRDefault="00EE7F21" w:rsidP="00FF0A9F">
      <w:pPr>
        <w:rPr>
          <w:noProof/>
          <w:lang w:val="en-US"/>
        </w:rPr>
      </w:pPr>
      <w:r w:rsidRPr="00F167A6">
        <w:rPr>
          <w:lang w:val="en-US" w:eastAsia="de-DE"/>
        </w:rPr>
        <w:t xml:space="preserve">This interface is used inside the portable project to call the correct </w:t>
      </w:r>
      <w:r w:rsidR="0023763A" w:rsidRPr="00F167A6">
        <w:rPr>
          <w:lang w:val="en-US" w:eastAsia="de-DE"/>
        </w:rPr>
        <w:t xml:space="preserve">implementation of the </w:t>
      </w:r>
      <w:r w:rsidRPr="00F167A6">
        <w:rPr>
          <w:lang w:val="en-US" w:eastAsia="de-DE"/>
        </w:rPr>
        <w:t>class</w:t>
      </w:r>
      <w:r w:rsidR="0023763A" w:rsidRPr="00F167A6">
        <w:rPr>
          <w:lang w:val="en-US" w:eastAsia="de-DE"/>
        </w:rPr>
        <w:t xml:space="preserve"> </w:t>
      </w:r>
      <w:proofErr w:type="spellStart"/>
      <w:r w:rsidR="0023763A" w:rsidRPr="00F167A6">
        <w:rPr>
          <w:lang w:val="en-US" w:eastAsia="de-DE"/>
        </w:rPr>
        <w:t>SpeechToTextImplementation.cs</w:t>
      </w:r>
      <w:proofErr w:type="spellEnd"/>
      <w:r w:rsidRPr="00F167A6">
        <w:rPr>
          <w:lang w:val="en-US" w:eastAsia="de-DE"/>
        </w:rPr>
        <w:t xml:space="preserve"> whether it was </w:t>
      </w:r>
      <w:r w:rsidR="0023763A" w:rsidRPr="00F167A6">
        <w:rPr>
          <w:lang w:val="en-US" w:eastAsia="de-DE"/>
        </w:rPr>
        <w:t>the</w:t>
      </w:r>
      <w:r w:rsidRPr="00F167A6">
        <w:rPr>
          <w:lang w:val="en-US" w:eastAsia="de-DE"/>
        </w:rPr>
        <w:t xml:space="preserve"> iOS or Android</w:t>
      </w:r>
      <w:r w:rsidR="0023763A" w:rsidRPr="00F167A6">
        <w:rPr>
          <w:lang w:val="en-US" w:eastAsia="de-DE"/>
        </w:rPr>
        <w:t xml:space="preserve"> </w:t>
      </w:r>
      <w:proofErr w:type="spellStart"/>
      <w:r w:rsidR="0023763A" w:rsidRPr="00F167A6">
        <w:rPr>
          <w:lang w:val="en-US" w:eastAsia="de-DE"/>
        </w:rPr>
        <w:t>verison</w:t>
      </w:r>
      <w:proofErr w:type="spellEnd"/>
      <w:r w:rsidRPr="00F167A6">
        <w:rPr>
          <w:lang w:val="en-US" w:eastAsia="de-DE"/>
        </w:rPr>
        <w:t xml:space="preserve"> depending on the mobile device which the app runs on.</w:t>
      </w:r>
      <w:r w:rsidRPr="00F167A6">
        <w:rPr>
          <w:noProof/>
          <w:lang w:val="en-US"/>
        </w:rPr>
        <w:t xml:space="preserve"> </w:t>
      </w:r>
    </w:p>
    <w:p w14:paraId="7FF24355"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FF0A9F">
        <w:rPr>
          <w:rFonts w:ascii="Courier New" w:hAnsi="Courier New" w:cs="Courier New"/>
          <w:color w:val="000088"/>
          <w:sz w:val="20"/>
          <w:szCs w:val="20"/>
          <w:lang w:val="en-US"/>
        </w:rPr>
        <w:t>try</w:t>
      </w:r>
    </w:p>
    <w:p w14:paraId="0C0E0BB1"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11E349DD" w14:textId="001D16CA"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Pr>
          <w:rFonts w:ascii="Courier New" w:hAnsi="Courier New" w:cs="Courier New"/>
          <w:color w:val="000000"/>
          <w:sz w:val="20"/>
          <w:szCs w:val="20"/>
          <w:lang w:val="en-US"/>
        </w:rPr>
        <w:t xml:space="preserve">    </w:t>
      </w:r>
      <w:proofErr w:type="spellStart"/>
      <w:r w:rsidRPr="00FF0A9F">
        <w:rPr>
          <w:rFonts w:ascii="Courier New" w:hAnsi="Courier New" w:cs="Courier New"/>
          <w:color w:val="000000"/>
          <w:sz w:val="20"/>
          <w:szCs w:val="20"/>
          <w:lang w:val="en-US"/>
        </w:rPr>
        <w:t>speechRecongnitionInstance</w:t>
      </w:r>
      <w:proofErr w:type="spellEnd"/>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proofErr w:type="spellStart"/>
      <w:r w:rsidRPr="00FF0A9F">
        <w:rPr>
          <w:rFonts w:ascii="Courier New" w:hAnsi="Courier New" w:cs="Courier New"/>
          <w:color w:val="660066"/>
          <w:sz w:val="20"/>
          <w:szCs w:val="20"/>
          <w:lang w:val="en-US"/>
        </w:rPr>
        <w:t>DependencyService</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Get</w:t>
      </w:r>
      <w:proofErr w:type="spellEnd"/>
      <w:r w:rsidRPr="00FF0A9F">
        <w:rPr>
          <w:rFonts w:ascii="Courier New" w:hAnsi="Courier New" w:cs="Courier New"/>
          <w:color w:val="666600"/>
          <w:sz w:val="20"/>
          <w:szCs w:val="20"/>
          <w:lang w:val="en-US"/>
        </w:rPr>
        <w:t>&lt;</w:t>
      </w:r>
      <w:proofErr w:type="spellStart"/>
      <w:r w:rsidRPr="00FF0A9F">
        <w:rPr>
          <w:rFonts w:ascii="Courier New" w:hAnsi="Courier New" w:cs="Courier New"/>
          <w:color w:val="660066"/>
          <w:sz w:val="20"/>
          <w:szCs w:val="20"/>
          <w:lang w:val="en-US"/>
        </w:rPr>
        <w:t>ISpeechToText</w:t>
      </w:r>
      <w:proofErr w:type="spellEnd"/>
      <w:proofErr w:type="gramStart"/>
      <w:r w:rsidRPr="00FF0A9F">
        <w:rPr>
          <w:rFonts w:ascii="Courier New" w:hAnsi="Courier New" w:cs="Courier New"/>
          <w:color w:val="666600"/>
          <w:sz w:val="20"/>
          <w:szCs w:val="20"/>
          <w:lang w:val="en-US"/>
        </w:rPr>
        <w:t>&gt;(</w:t>
      </w:r>
      <w:proofErr w:type="gramEnd"/>
      <w:r w:rsidRPr="00FF0A9F">
        <w:rPr>
          <w:rFonts w:ascii="Courier New" w:hAnsi="Courier New" w:cs="Courier New"/>
          <w:color w:val="666600"/>
          <w:sz w:val="20"/>
          <w:szCs w:val="20"/>
          <w:lang w:val="en-US"/>
        </w:rPr>
        <w:t>);</w:t>
      </w:r>
    </w:p>
    <w:p w14:paraId="57955E7A"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523EBED4" w14:textId="77777777" w:rsid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FF0A9F">
        <w:rPr>
          <w:rFonts w:ascii="Courier New" w:hAnsi="Courier New" w:cs="Courier New"/>
          <w:color w:val="000088"/>
          <w:sz w:val="20"/>
          <w:szCs w:val="20"/>
          <w:lang w:val="en-US"/>
        </w:rPr>
        <w:t>catch</w:t>
      </w: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Exception</w:t>
      </w:r>
      <w:r w:rsidRPr="00FF0A9F">
        <w:rPr>
          <w:rFonts w:ascii="Courier New" w:hAnsi="Courier New" w:cs="Courier New"/>
          <w:color w:val="000000"/>
          <w:sz w:val="20"/>
          <w:szCs w:val="20"/>
          <w:lang w:val="en-US"/>
        </w:rPr>
        <w:t xml:space="preserve"> ex</w:t>
      </w:r>
      <w:r w:rsidRPr="00FF0A9F">
        <w:rPr>
          <w:rFonts w:ascii="Courier New" w:hAnsi="Courier New" w:cs="Courier New"/>
          <w:color w:val="666600"/>
          <w:sz w:val="20"/>
          <w:szCs w:val="20"/>
          <w:lang w:val="en-US"/>
        </w:rPr>
        <w:t>)</w:t>
      </w:r>
    </w:p>
    <w:p w14:paraId="43F53DB8" w14:textId="45096362" w:rsidR="00FF0A9F" w:rsidRPr="00FF0A9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Pr>
          <w:rFonts w:ascii="Courier New" w:hAnsi="Courier New" w:cs="Courier New"/>
          <w:sz w:val="20"/>
          <w:szCs w:val="20"/>
          <w:lang w:val="en-US"/>
        </w:rPr>
        <w:tab/>
        <w:t xml:space="preserve">     </w:t>
      </w:r>
      <w:r w:rsidRPr="00FF0A9F">
        <w:rPr>
          <w:rFonts w:ascii="Courier New" w:hAnsi="Courier New" w:cs="Courier New"/>
          <w:color w:val="666600"/>
          <w:sz w:val="20"/>
          <w:szCs w:val="20"/>
          <w:lang w:val="en-US"/>
        </w:rPr>
        <w:t>{</w:t>
      </w:r>
    </w:p>
    <w:p w14:paraId="324D8A4B" w14:textId="4B58037B"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FF0A9F">
        <w:rPr>
          <w:rFonts w:ascii="Courier New" w:hAnsi="Courier New" w:cs="Courier New"/>
          <w:color w:val="660066"/>
          <w:sz w:val="20"/>
          <w:szCs w:val="20"/>
          <w:lang w:val="en-US"/>
        </w:rPr>
        <w:t xml:space="preserve">    </w:t>
      </w:r>
      <w:proofErr w:type="spellStart"/>
      <w:r w:rsidRPr="00FF0A9F">
        <w:rPr>
          <w:rFonts w:ascii="Courier New" w:hAnsi="Courier New" w:cs="Courier New"/>
          <w:color w:val="660066"/>
          <w:sz w:val="20"/>
          <w:szCs w:val="20"/>
          <w:lang w:val="en-US"/>
        </w:rPr>
        <w:t>Log</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Warning</w:t>
      </w:r>
      <w:proofErr w:type="spellEnd"/>
      <w:r w:rsidRPr="00FF0A9F">
        <w:rPr>
          <w:rFonts w:ascii="Courier New" w:hAnsi="Courier New" w:cs="Courier New"/>
          <w:color w:val="666600"/>
          <w:sz w:val="20"/>
          <w:szCs w:val="20"/>
          <w:lang w:val="en-US"/>
        </w:rPr>
        <w:t>(</w:t>
      </w:r>
      <w:proofErr w:type="spellStart"/>
      <w:proofErr w:type="gramStart"/>
      <w:r w:rsidRPr="00FF0A9F">
        <w:rPr>
          <w:rFonts w:ascii="Courier New" w:hAnsi="Courier New" w:cs="Courier New"/>
          <w:color w:val="000000"/>
          <w:sz w:val="20"/>
          <w:szCs w:val="20"/>
          <w:lang w:val="en-US"/>
        </w:rPr>
        <w:t>ex</w:t>
      </w:r>
      <w:r w:rsidRPr="00FF0A9F">
        <w:rPr>
          <w:rFonts w:ascii="Courier New" w:hAnsi="Courier New" w:cs="Courier New"/>
          <w:color w:val="666600"/>
          <w:sz w:val="20"/>
          <w:szCs w:val="20"/>
          <w:lang w:val="en-US"/>
        </w:rPr>
        <w:t>.</w:t>
      </w:r>
      <w:r w:rsidRPr="00FF0A9F">
        <w:rPr>
          <w:rFonts w:ascii="Courier New" w:hAnsi="Courier New" w:cs="Courier New"/>
          <w:color w:val="660066"/>
          <w:sz w:val="20"/>
          <w:szCs w:val="20"/>
          <w:lang w:val="en-US"/>
        </w:rPr>
        <w:t>Message</w:t>
      </w:r>
      <w:proofErr w:type="spellEnd"/>
      <w:proofErr w:type="gramEnd"/>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8800"/>
          <w:sz w:val="20"/>
          <w:szCs w:val="20"/>
          <w:lang w:val="en-US"/>
        </w:rPr>
        <w:t>""</w:t>
      </w:r>
      <w:r w:rsidRPr="00FF0A9F">
        <w:rPr>
          <w:rFonts w:ascii="Courier New" w:hAnsi="Courier New" w:cs="Courier New"/>
          <w:color w:val="666600"/>
          <w:sz w:val="20"/>
          <w:szCs w:val="20"/>
          <w:lang w:val="en-US"/>
        </w:rPr>
        <w:t>);</w:t>
      </w:r>
    </w:p>
    <w:p w14:paraId="63BF3FE7"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FF0A9F">
        <w:rPr>
          <w:rFonts w:ascii="Courier New" w:hAnsi="Courier New" w:cs="Courier New"/>
          <w:color w:val="000000"/>
          <w:sz w:val="20"/>
          <w:szCs w:val="20"/>
          <w:lang w:val="en-US"/>
        </w:rPr>
        <w:t xml:space="preserve">            </w:t>
      </w:r>
      <w:r w:rsidRPr="00FF0A9F">
        <w:rPr>
          <w:rFonts w:ascii="Courier New" w:hAnsi="Courier New" w:cs="Courier New"/>
          <w:color w:val="666600"/>
          <w:sz w:val="20"/>
          <w:szCs w:val="20"/>
          <w:lang w:val="en-US"/>
        </w:rPr>
        <w:t>}</w:t>
      </w:r>
    </w:p>
    <w:p w14:paraId="79A3996D" w14:textId="7BBF8D58" w:rsidR="002B1F83" w:rsidRPr="00F167A6" w:rsidRDefault="00EE7F21" w:rsidP="00EE7F21">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4</w:t>
      </w:r>
      <w:r w:rsidRPr="00F167A6">
        <w:rPr>
          <w:lang w:val="en-US"/>
        </w:rPr>
        <w:fldChar w:fldCharType="end"/>
      </w:r>
      <w:r w:rsidRPr="00F167A6">
        <w:rPr>
          <w:lang w:val="en-US"/>
        </w:rPr>
        <w:t xml:space="preserve"> calling the correct class that implements </w:t>
      </w:r>
      <w:proofErr w:type="spellStart"/>
      <w:r w:rsidRPr="00F167A6">
        <w:rPr>
          <w:lang w:val="en-US"/>
        </w:rPr>
        <w:t>ISpeechToText</w:t>
      </w:r>
      <w:proofErr w:type="spellEnd"/>
      <w:r w:rsidRPr="00F167A6">
        <w:rPr>
          <w:lang w:val="en-US"/>
        </w:rPr>
        <w:t xml:space="preserve"> interface</w:t>
      </w:r>
    </w:p>
    <w:p w14:paraId="79C4663F" w14:textId="77777777" w:rsidR="00FF0A9F" w:rsidRDefault="00FF0A9F" w:rsidP="00EE7F21">
      <w:pPr>
        <w:rPr>
          <w:lang w:val="en-US" w:eastAsia="de-DE"/>
        </w:rPr>
      </w:pPr>
    </w:p>
    <w:p w14:paraId="3FC3ACAC" w14:textId="0A8A6153" w:rsidR="00EE7F21" w:rsidRPr="00F167A6" w:rsidRDefault="0023763A" w:rsidP="00EE7F21">
      <w:pPr>
        <w:rPr>
          <w:lang w:val="en-US" w:eastAsia="de-DE"/>
        </w:rPr>
      </w:pPr>
      <w:r w:rsidRPr="00F167A6">
        <w:rPr>
          <w:lang w:val="en-US" w:eastAsia="de-DE"/>
        </w:rPr>
        <w:t xml:space="preserve">The </w:t>
      </w:r>
      <w:proofErr w:type="gramStart"/>
      <w:r w:rsidRPr="00F167A6">
        <w:rPr>
          <w:lang w:val="en-US" w:eastAsia="de-DE"/>
        </w:rPr>
        <w:t>users</w:t>
      </w:r>
      <w:proofErr w:type="gramEnd"/>
      <w:r w:rsidRPr="00F167A6">
        <w:rPr>
          <w:lang w:val="en-US" w:eastAsia="de-DE"/>
        </w:rPr>
        <w:t xml:space="preserve"> input can be then accessed in the portable project using a list that contains the users sentence called inputs</w:t>
      </w:r>
      <w:r w:rsidR="00CA481A" w:rsidRPr="00F167A6">
        <w:rPr>
          <w:lang w:val="en-US" w:eastAsia="de-DE"/>
        </w:rPr>
        <w:t>.</w:t>
      </w:r>
    </w:p>
    <w:p w14:paraId="07BDA066" w14:textId="77777777" w:rsidR="00FF0A9F" w:rsidRPr="00FF0A9F"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257698"/>
        <w:rPr>
          <w:rFonts w:ascii="Courier New" w:hAnsi="Courier New" w:cs="Courier New"/>
          <w:sz w:val="20"/>
          <w:szCs w:val="20"/>
          <w:lang w:val="en-US"/>
        </w:rPr>
      </w:pPr>
      <w:r w:rsidRPr="00FF0A9F">
        <w:rPr>
          <w:rFonts w:ascii="Courier New" w:hAnsi="Courier New" w:cs="Courier New"/>
          <w:color w:val="660066"/>
          <w:sz w:val="20"/>
          <w:szCs w:val="20"/>
          <w:lang w:val="en-US"/>
        </w:rPr>
        <w:lastRenderedPageBreak/>
        <w:t>List</w:t>
      </w:r>
      <w:r w:rsidRPr="00FF0A9F">
        <w:rPr>
          <w:rFonts w:ascii="Courier New" w:hAnsi="Courier New" w:cs="Courier New"/>
          <w:color w:val="666600"/>
          <w:sz w:val="20"/>
          <w:szCs w:val="20"/>
          <w:lang w:val="en-US"/>
        </w:rPr>
        <w:t>&lt;</w:t>
      </w:r>
      <w:r w:rsidRPr="00FF0A9F">
        <w:rPr>
          <w:rFonts w:ascii="Courier New" w:hAnsi="Courier New" w:cs="Courier New"/>
          <w:color w:val="660066"/>
          <w:sz w:val="20"/>
          <w:szCs w:val="20"/>
          <w:lang w:val="en-US"/>
        </w:rPr>
        <w:t>String</w:t>
      </w:r>
      <w:r w:rsidRPr="00FF0A9F">
        <w:rPr>
          <w:rFonts w:ascii="Courier New" w:hAnsi="Courier New" w:cs="Courier New"/>
          <w:color w:val="666600"/>
          <w:sz w:val="20"/>
          <w:szCs w:val="20"/>
          <w:lang w:val="en-US"/>
        </w:rPr>
        <w:t>&gt;</w:t>
      </w:r>
      <w:r w:rsidRPr="00FF0A9F">
        <w:rPr>
          <w:rFonts w:ascii="Courier New" w:hAnsi="Courier New" w:cs="Courier New"/>
          <w:color w:val="000000"/>
          <w:sz w:val="20"/>
          <w:szCs w:val="20"/>
          <w:lang w:val="en-US"/>
        </w:rPr>
        <w:t xml:space="preserve"> inputs </w:t>
      </w:r>
      <w:r w:rsidRPr="00FF0A9F">
        <w:rPr>
          <w:rFonts w:ascii="Courier New" w:hAnsi="Courier New" w:cs="Courier New"/>
          <w:color w:val="666600"/>
          <w:sz w:val="20"/>
          <w:szCs w:val="20"/>
          <w:lang w:val="en-US"/>
        </w:rPr>
        <w:t>=</w:t>
      </w:r>
      <w:r w:rsidRPr="00FF0A9F">
        <w:rPr>
          <w:rFonts w:ascii="Courier New" w:hAnsi="Courier New" w:cs="Courier New"/>
          <w:color w:val="000000"/>
          <w:sz w:val="20"/>
          <w:szCs w:val="20"/>
          <w:lang w:val="en-US"/>
        </w:rPr>
        <w:t xml:space="preserve"> </w:t>
      </w:r>
      <w:r w:rsidRPr="00FF0A9F">
        <w:rPr>
          <w:rFonts w:ascii="Courier New" w:hAnsi="Courier New" w:cs="Courier New"/>
          <w:color w:val="000088"/>
          <w:sz w:val="20"/>
          <w:szCs w:val="20"/>
          <w:lang w:val="en-US"/>
        </w:rPr>
        <w:t>new</w:t>
      </w:r>
      <w:r w:rsidRPr="00FF0A9F">
        <w:rPr>
          <w:rFonts w:ascii="Courier New" w:hAnsi="Courier New" w:cs="Courier New"/>
          <w:color w:val="000000"/>
          <w:sz w:val="20"/>
          <w:szCs w:val="20"/>
          <w:lang w:val="en-US"/>
        </w:rPr>
        <w:t xml:space="preserve"> </w:t>
      </w:r>
      <w:r w:rsidRPr="00FF0A9F">
        <w:rPr>
          <w:rFonts w:ascii="Courier New" w:hAnsi="Courier New" w:cs="Courier New"/>
          <w:color w:val="660066"/>
          <w:sz w:val="20"/>
          <w:szCs w:val="20"/>
          <w:lang w:val="en-US"/>
        </w:rPr>
        <w:t>List</w:t>
      </w:r>
      <w:r w:rsidRPr="00FF0A9F">
        <w:rPr>
          <w:rFonts w:ascii="Courier New" w:hAnsi="Courier New" w:cs="Courier New"/>
          <w:color w:val="666600"/>
          <w:sz w:val="20"/>
          <w:szCs w:val="20"/>
          <w:lang w:val="en-US"/>
        </w:rPr>
        <w:t>&lt;</w:t>
      </w:r>
      <w:r w:rsidRPr="00FF0A9F">
        <w:rPr>
          <w:rFonts w:ascii="Courier New" w:hAnsi="Courier New" w:cs="Courier New"/>
          <w:color w:val="660066"/>
          <w:sz w:val="20"/>
          <w:szCs w:val="20"/>
          <w:lang w:val="en-US"/>
        </w:rPr>
        <w:t>String</w:t>
      </w:r>
      <w:proofErr w:type="gramStart"/>
      <w:r w:rsidRPr="00FF0A9F">
        <w:rPr>
          <w:rFonts w:ascii="Courier New" w:hAnsi="Courier New" w:cs="Courier New"/>
          <w:color w:val="666600"/>
          <w:sz w:val="20"/>
          <w:szCs w:val="20"/>
          <w:lang w:val="en-US"/>
        </w:rPr>
        <w:t>&gt;(</w:t>
      </w:r>
      <w:proofErr w:type="gramEnd"/>
      <w:r w:rsidRPr="00FF0A9F">
        <w:rPr>
          <w:rFonts w:ascii="Courier New" w:hAnsi="Courier New" w:cs="Courier New"/>
          <w:color w:val="666600"/>
          <w:sz w:val="20"/>
          <w:szCs w:val="20"/>
          <w:lang w:val="en-US"/>
        </w:rPr>
        <w:t>);</w:t>
      </w:r>
    </w:p>
    <w:p w14:paraId="6BFE7D65" w14:textId="6B4A0E41" w:rsidR="00CA481A" w:rsidRPr="009A633F"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257698"/>
        <w:rPr>
          <w:rFonts w:ascii="Courier New" w:hAnsi="Courier New" w:cs="Courier New"/>
          <w:sz w:val="20"/>
          <w:szCs w:val="20"/>
          <w:lang w:val="en-US"/>
        </w:rPr>
      </w:pPr>
      <w:r w:rsidRPr="009A633F">
        <w:rPr>
          <w:rFonts w:ascii="Courier New" w:hAnsi="Courier New" w:cs="Courier New"/>
          <w:color w:val="660066"/>
          <w:sz w:val="20"/>
          <w:szCs w:val="20"/>
          <w:lang w:val="en-US"/>
        </w:rPr>
        <w:t>String</w:t>
      </w:r>
      <w:r w:rsidRPr="009A633F">
        <w:rPr>
          <w:rFonts w:ascii="Courier New" w:hAnsi="Courier New" w:cs="Courier New"/>
          <w:color w:val="000000"/>
          <w:sz w:val="20"/>
          <w:szCs w:val="20"/>
          <w:lang w:val="en-US"/>
        </w:rPr>
        <w:t xml:space="preserve"> platform </w:t>
      </w:r>
      <w:r w:rsidRPr="009A633F">
        <w:rPr>
          <w:rFonts w:ascii="Courier New" w:hAnsi="Courier New" w:cs="Courier New"/>
          <w:color w:val="666600"/>
          <w:sz w:val="20"/>
          <w:szCs w:val="20"/>
          <w:lang w:val="en-US"/>
        </w:rPr>
        <w:t>=</w:t>
      </w:r>
      <w:r w:rsidRPr="009A633F">
        <w:rPr>
          <w:rFonts w:ascii="Courier New" w:hAnsi="Courier New" w:cs="Courier New"/>
          <w:color w:val="000000"/>
          <w:sz w:val="20"/>
          <w:szCs w:val="20"/>
          <w:lang w:val="en-US"/>
        </w:rPr>
        <w:t xml:space="preserve"> </w:t>
      </w:r>
      <w:proofErr w:type="spellStart"/>
      <w:r w:rsidRPr="009A633F">
        <w:rPr>
          <w:rFonts w:ascii="Courier New" w:hAnsi="Courier New" w:cs="Courier New"/>
          <w:color w:val="660066"/>
          <w:sz w:val="20"/>
          <w:szCs w:val="20"/>
          <w:lang w:val="en-US"/>
        </w:rPr>
        <w:t>Device</w:t>
      </w:r>
      <w:r w:rsidRPr="009A633F">
        <w:rPr>
          <w:rFonts w:ascii="Courier New" w:hAnsi="Courier New" w:cs="Courier New"/>
          <w:color w:val="666600"/>
          <w:sz w:val="20"/>
          <w:szCs w:val="20"/>
          <w:lang w:val="en-US"/>
        </w:rPr>
        <w:t>.</w:t>
      </w:r>
      <w:r w:rsidRPr="009A633F">
        <w:rPr>
          <w:rFonts w:ascii="Courier New" w:hAnsi="Courier New" w:cs="Courier New"/>
          <w:color w:val="660066"/>
          <w:sz w:val="20"/>
          <w:szCs w:val="20"/>
          <w:lang w:val="en-US"/>
        </w:rPr>
        <w:t>RuntimePlatform</w:t>
      </w:r>
      <w:proofErr w:type="spellEnd"/>
      <w:r w:rsidRPr="009A633F">
        <w:rPr>
          <w:rFonts w:ascii="Courier New" w:hAnsi="Courier New" w:cs="Courier New"/>
          <w:color w:val="666600"/>
          <w:sz w:val="20"/>
          <w:szCs w:val="20"/>
          <w:lang w:val="en-US"/>
        </w:rPr>
        <w:t>;</w:t>
      </w:r>
    </w:p>
    <w:p w14:paraId="61990F9E" w14:textId="5F70B9C5" w:rsidR="0023763A" w:rsidRPr="00F167A6" w:rsidRDefault="00CA481A" w:rsidP="00CA481A">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5</w:t>
      </w:r>
      <w:r w:rsidRPr="00F167A6">
        <w:rPr>
          <w:lang w:val="en-US"/>
        </w:rPr>
        <w:fldChar w:fldCharType="end"/>
      </w:r>
      <w:r w:rsidRPr="00F167A6">
        <w:rPr>
          <w:lang w:val="en-US"/>
        </w:rPr>
        <w:t xml:space="preserve"> the inputs list inside the portable </w:t>
      </w:r>
      <w:r w:rsidR="00FF0A9F" w:rsidRPr="00F167A6">
        <w:rPr>
          <w:lang w:val="en-US"/>
        </w:rPr>
        <w:t>project</w:t>
      </w:r>
    </w:p>
    <w:p w14:paraId="0108F96E" w14:textId="4217EA79" w:rsidR="00F71AB4" w:rsidRPr="00F167A6" w:rsidRDefault="00CA481A" w:rsidP="00F71AB4">
      <w:pPr>
        <w:rPr>
          <w:lang w:val="en-US" w:eastAsia="de-DE"/>
        </w:rPr>
      </w:pPr>
      <w:r w:rsidRPr="00F167A6">
        <w:rPr>
          <w:lang w:val="en-US" w:eastAsia="de-DE"/>
        </w:rPr>
        <w:t xml:space="preserve">The list </w:t>
      </w:r>
      <w:r w:rsidR="00806666" w:rsidRPr="00F167A6">
        <w:rPr>
          <w:lang w:val="en-US" w:eastAsia="de-DE"/>
        </w:rPr>
        <w:t>has</w:t>
      </w:r>
      <w:r w:rsidRPr="00F167A6">
        <w:rPr>
          <w:lang w:val="en-US" w:eastAsia="de-DE"/>
        </w:rPr>
        <w:t xml:space="preserve"> in each index the so far detected sentence.</w:t>
      </w:r>
      <w:r w:rsidR="00F71AB4">
        <w:rPr>
          <w:lang w:val="en-US" w:eastAsia="de-DE"/>
        </w:rPr>
        <w:t xml:space="preserve"> </w:t>
      </w:r>
      <w:r w:rsidR="00F71AB4" w:rsidRPr="00F167A6">
        <w:rPr>
          <w:lang w:val="en-US" w:eastAsia="de-DE"/>
        </w:rPr>
        <w:t>Because of that are the last two indexes duplicated</w:t>
      </w:r>
      <w:r w:rsidR="00F71AB4">
        <w:rPr>
          <w:lang w:val="en-US" w:eastAsia="de-DE"/>
        </w:rPr>
        <w:t xml:space="preserve"> (see figure 28)</w:t>
      </w:r>
      <w:r w:rsidR="00F71AB4" w:rsidRPr="00F167A6">
        <w:rPr>
          <w:lang w:val="en-US" w:eastAsia="de-DE"/>
        </w:rPr>
        <w:t>, as the previous before the last contains the sentence with the last word detected, and the last one contains the full sentence detected.</w:t>
      </w:r>
    </w:p>
    <w:p w14:paraId="36EF58F6" w14:textId="1C72F40B" w:rsidR="0023763A" w:rsidRPr="00F167A6" w:rsidRDefault="0023763A" w:rsidP="00EE7F21">
      <w:pPr>
        <w:rPr>
          <w:lang w:val="en-US" w:eastAsia="de-DE"/>
        </w:rPr>
      </w:pPr>
    </w:p>
    <w:p w14:paraId="5648AE0B" w14:textId="2FCD6B8E" w:rsidR="0023763A" w:rsidRPr="00F167A6" w:rsidRDefault="00806666" w:rsidP="0023763A">
      <w:pPr>
        <w:keepNext/>
        <w:jc w:val="center"/>
        <w:rPr>
          <w:lang w:val="en-US"/>
        </w:rPr>
      </w:pPr>
      <w:r w:rsidRPr="00F167A6">
        <w:rPr>
          <w:noProof/>
          <w:lang w:val="en-US"/>
        </w:rPr>
        <w:drawing>
          <wp:inline distT="0" distB="0" distL="0" distR="0" wp14:anchorId="76A3EE71" wp14:editId="549AC6A8">
            <wp:extent cx="3886200" cy="19987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ordsCaptured.png"/>
                    <pic:cNvPicPr/>
                  </pic:nvPicPr>
                  <pic:blipFill>
                    <a:blip r:embed="rId42">
                      <a:extLst>
                        <a:ext uri="{28A0092B-C50C-407E-A947-70E740481C1C}">
                          <a14:useLocalDpi xmlns:a14="http://schemas.microsoft.com/office/drawing/2010/main" val="0"/>
                        </a:ext>
                      </a:extLst>
                    </a:blip>
                    <a:stretch>
                      <a:fillRect/>
                    </a:stretch>
                  </pic:blipFill>
                  <pic:spPr>
                    <a:xfrm>
                      <a:off x="0" y="0"/>
                      <a:ext cx="3913023" cy="2012584"/>
                    </a:xfrm>
                    <a:prstGeom prst="rect">
                      <a:avLst/>
                    </a:prstGeom>
                  </pic:spPr>
                </pic:pic>
              </a:graphicData>
            </a:graphic>
          </wp:inline>
        </w:drawing>
      </w:r>
    </w:p>
    <w:p w14:paraId="426FE7F5" w14:textId="3A35DAE6" w:rsidR="0023763A" w:rsidRPr="00F167A6" w:rsidRDefault="0023763A" w:rsidP="0023763A">
      <w:pPr>
        <w:pStyle w:val="Caption"/>
        <w:jc w:val="center"/>
        <w:rPr>
          <w:lang w:val="en-US"/>
        </w:rPr>
      </w:pPr>
      <w:r w:rsidRPr="00F167A6">
        <w:rPr>
          <w:lang w:val="en-US"/>
        </w:rPr>
        <w:t xml:space="preserve">Figure </w:t>
      </w:r>
      <w:r w:rsidRPr="00F167A6">
        <w:rPr>
          <w:lang w:val="en-US"/>
        </w:rPr>
        <w:fldChar w:fldCharType="begin"/>
      </w:r>
      <w:r w:rsidRPr="00F167A6">
        <w:rPr>
          <w:lang w:val="en-US"/>
        </w:rPr>
        <w:instrText xml:space="preserve"> SEQ Figure \* ARABIC </w:instrText>
      </w:r>
      <w:r w:rsidRPr="00F167A6">
        <w:rPr>
          <w:lang w:val="en-US"/>
        </w:rPr>
        <w:fldChar w:fldCharType="separate"/>
      </w:r>
      <w:r w:rsidR="009A633F">
        <w:rPr>
          <w:noProof/>
          <w:lang w:val="en-US"/>
        </w:rPr>
        <w:t>28</w:t>
      </w:r>
      <w:r w:rsidRPr="00F167A6">
        <w:rPr>
          <w:lang w:val="en-US"/>
        </w:rPr>
        <w:fldChar w:fldCharType="end"/>
      </w:r>
      <w:r w:rsidRPr="00F167A6">
        <w:rPr>
          <w:lang w:val="en-US"/>
        </w:rPr>
        <w:t xml:space="preserve"> how are the words captured inside the inputs list</w:t>
      </w:r>
    </w:p>
    <w:p w14:paraId="4623AD01" w14:textId="1E979A93" w:rsidR="00CA481A" w:rsidRPr="00F167A6" w:rsidRDefault="00CA481A" w:rsidP="00EE7F21">
      <w:pPr>
        <w:rPr>
          <w:lang w:val="en-US" w:eastAsia="de-DE"/>
        </w:rPr>
      </w:pPr>
      <w:r w:rsidRPr="00F167A6">
        <w:rPr>
          <w:lang w:val="en-US" w:eastAsia="de-DE"/>
        </w:rPr>
        <w:t xml:space="preserve">Therefor SEEA shall wait till the last two indexes are equal, then take the last one and handle it as the actual </w:t>
      </w:r>
      <w:proofErr w:type="gramStart"/>
      <w:r w:rsidRPr="00F167A6">
        <w:rPr>
          <w:lang w:val="en-US" w:eastAsia="de-DE"/>
        </w:rPr>
        <w:t>users</w:t>
      </w:r>
      <w:proofErr w:type="gramEnd"/>
      <w:r w:rsidRPr="00F167A6">
        <w:rPr>
          <w:lang w:val="en-US" w:eastAsia="de-DE"/>
        </w:rPr>
        <w:t xml:space="preserve"> input.</w:t>
      </w:r>
    </w:p>
    <w:p w14:paraId="252FC63D"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88"/>
          <w:sz w:val="20"/>
          <w:szCs w:val="20"/>
          <w:lang w:val="en-US"/>
        </w:rPr>
        <w:t>if</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roofErr w:type="spellStart"/>
      <w:proofErr w:type="gramStart"/>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Count</w:t>
      </w:r>
      <w:proofErr w:type="spellEnd"/>
      <w:proofErr w:type="gramEnd"/>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6666"/>
          <w:sz w:val="20"/>
          <w:szCs w:val="20"/>
          <w:lang w:val="en-US"/>
        </w:rPr>
        <w:t>0</w:t>
      </w:r>
      <w:r w:rsidRPr="00C37D90">
        <w:rPr>
          <w:rFonts w:ascii="Courier New" w:hAnsi="Courier New" w:cs="Courier New"/>
          <w:color w:val="666600"/>
          <w:sz w:val="20"/>
          <w:szCs w:val="20"/>
          <w:lang w:val="en-US"/>
        </w:rPr>
        <w:t>))</w:t>
      </w:r>
    </w:p>
    <w:p w14:paraId="34D4E110"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0D429B9B" w14:textId="77777777" w:rsid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color w:val="000000"/>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if</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roofErr w:type="spellStart"/>
      <w:proofErr w:type="gramStart"/>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ElementAt</w:t>
      </w:r>
      <w:proofErr w:type="spellEnd"/>
      <w:proofErr w:type="gramEnd"/>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Count</w:t>
      </w:r>
      <w:proofErr w:type="spellEnd"/>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6666"/>
          <w:sz w:val="20"/>
          <w:szCs w:val="20"/>
          <w:lang w:val="en-US"/>
        </w:rPr>
        <w:t>1</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p>
    <w:p w14:paraId="65CAE08D" w14:textId="4709B7F8" w:rsidR="00C37D90" w:rsidRP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Pr>
          <w:rFonts w:ascii="Courier New" w:hAnsi="Courier New" w:cs="Courier New"/>
          <w:color w:val="000000"/>
          <w:sz w:val="20"/>
          <w:szCs w:val="20"/>
          <w:lang w:val="en-US"/>
        </w:rPr>
        <w:t xml:space="preserve">       </w:t>
      </w:r>
      <w:proofErr w:type="spellStart"/>
      <w:proofErr w:type="gramStart"/>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ElementAt</w:t>
      </w:r>
      <w:proofErr w:type="spellEnd"/>
      <w:proofErr w:type="gramEnd"/>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Count</w:t>
      </w:r>
      <w:proofErr w:type="spellEnd"/>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6666"/>
          <w:sz w:val="20"/>
          <w:szCs w:val="20"/>
          <w:lang w:val="en-US"/>
        </w:rPr>
        <w:t>2</w:t>
      </w:r>
      <w:r w:rsidRPr="00C37D90">
        <w:rPr>
          <w:rFonts w:ascii="Courier New" w:hAnsi="Courier New" w:cs="Courier New"/>
          <w:color w:val="666600"/>
          <w:sz w:val="20"/>
          <w:szCs w:val="20"/>
          <w:lang w:val="en-US"/>
        </w:rPr>
        <w:t>))</w:t>
      </w:r>
    </w:p>
    <w:p w14:paraId="331574D7"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593019FF" w14:textId="1F136C5A"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if</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platform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8800"/>
          <w:sz w:val="20"/>
          <w:szCs w:val="20"/>
          <w:lang w:val="en-US"/>
        </w:rPr>
        <w:t>"iOS"</w:t>
      </w:r>
      <w:r w:rsidRPr="00C37D90">
        <w:rPr>
          <w:rFonts w:ascii="Courier New" w:hAnsi="Courier New" w:cs="Courier New"/>
          <w:color w:val="666600"/>
          <w:sz w:val="20"/>
          <w:szCs w:val="20"/>
          <w:lang w:val="en-US"/>
        </w:rPr>
        <w:t>)</w:t>
      </w:r>
    </w:p>
    <w:p w14:paraId="256226D4"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417848AA" w14:textId="473078D5"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mic_</w:t>
      </w:r>
      <w:proofErr w:type="gramStart"/>
      <w:r w:rsidRPr="00C37D90">
        <w:rPr>
          <w:rFonts w:ascii="Courier New" w:hAnsi="Courier New" w:cs="Courier New"/>
          <w:color w:val="000000"/>
          <w:sz w:val="20"/>
          <w:szCs w:val="20"/>
          <w:lang w:val="en-US"/>
        </w:rPr>
        <w:t>btn</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Source</w:t>
      </w:r>
      <w:proofErr w:type="spellEnd"/>
      <w:proofErr w:type="gramEnd"/>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8800"/>
          <w:sz w:val="20"/>
          <w:szCs w:val="20"/>
          <w:lang w:val="en-US"/>
        </w:rPr>
        <w:t>"googleMic.png"</w:t>
      </w:r>
      <w:r w:rsidRPr="00C37D90">
        <w:rPr>
          <w:rFonts w:ascii="Courier New" w:hAnsi="Courier New" w:cs="Courier New"/>
          <w:color w:val="666600"/>
          <w:sz w:val="20"/>
          <w:szCs w:val="20"/>
          <w:lang w:val="en-US"/>
        </w:rPr>
        <w:t>;</w:t>
      </w:r>
    </w:p>
    <w:p w14:paraId="1BA06976" w14:textId="77777777" w:rsid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add_new_user_</w:t>
      </w:r>
      <w:proofErr w:type="gramStart"/>
      <w:r w:rsidRPr="00C37D90">
        <w:rPr>
          <w:rFonts w:ascii="Courier New" w:hAnsi="Courier New" w:cs="Courier New"/>
          <w:color w:val="000000"/>
          <w:sz w:val="20"/>
          <w:szCs w:val="20"/>
          <w:lang w:val="en-US"/>
        </w:rPr>
        <w:t>msg</w:t>
      </w:r>
      <w:proofErr w:type="spellEnd"/>
      <w:r w:rsidRPr="00C37D90">
        <w:rPr>
          <w:rFonts w:ascii="Courier New" w:hAnsi="Courier New" w:cs="Courier New"/>
          <w:color w:val="666600"/>
          <w:sz w:val="20"/>
          <w:szCs w:val="20"/>
          <w:lang w:val="en-US"/>
        </w:rPr>
        <w:t>(</w:t>
      </w:r>
      <w:proofErr w:type="spellStart"/>
      <w:proofErr w:type="gramEnd"/>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ElementAt</w:t>
      </w:r>
      <w:proofErr w:type="spellEnd"/>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Count</w:t>
      </w:r>
      <w:proofErr w:type="spellEnd"/>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6666"/>
          <w:sz w:val="20"/>
          <w:szCs w:val="20"/>
          <w:lang w:val="en-US"/>
        </w:rPr>
        <w:t>1</w:t>
      </w:r>
      <w:r w:rsidRPr="00C37D90">
        <w:rPr>
          <w:rFonts w:ascii="Courier New" w:hAnsi="Courier New" w:cs="Courier New"/>
          <w:color w:val="666600"/>
          <w:sz w:val="20"/>
          <w:szCs w:val="20"/>
          <w:lang w:val="en-US"/>
        </w:rPr>
        <w:t>));</w:t>
      </w:r>
    </w:p>
    <w:p w14:paraId="154AEAA3" w14:textId="73FA95F3" w:rsidR="00C37D90" w:rsidRP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proofErr w:type="spellStart"/>
      <w:proofErr w:type="gramStart"/>
      <w:r w:rsidRPr="00C37D90">
        <w:rPr>
          <w:rFonts w:ascii="Courier New" w:hAnsi="Courier New" w:cs="Courier New"/>
          <w:color w:val="660066"/>
          <w:sz w:val="20"/>
          <w:szCs w:val="20"/>
          <w:lang w:val="en-US"/>
        </w:rPr>
        <w:t>TriggerSeeaRespond</w:t>
      </w:r>
      <w:proofErr w:type="spellEnd"/>
      <w:r w:rsidRPr="00C37D90">
        <w:rPr>
          <w:rFonts w:ascii="Courier New" w:hAnsi="Courier New" w:cs="Courier New"/>
          <w:color w:val="666600"/>
          <w:sz w:val="20"/>
          <w:szCs w:val="20"/>
          <w:lang w:val="en-US"/>
        </w:rPr>
        <w:t>(</w:t>
      </w:r>
      <w:proofErr w:type="spellStart"/>
      <w:proofErr w:type="gramEnd"/>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ElementAt</w:t>
      </w:r>
      <w:proofErr w:type="spellEnd"/>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inputs</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Count</w:t>
      </w:r>
      <w:proofErr w:type="spellEnd"/>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6666"/>
          <w:sz w:val="20"/>
          <w:szCs w:val="20"/>
          <w:lang w:val="en-US"/>
        </w:rPr>
        <w:t>1</w:t>
      </w:r>
      <w:r w:rsidRPr="00C37D90">
        <w:rPr>
          <w:rFonts w:ascii="Courier New" w:hAnsi="Courier New" w:cs="Courier New"/>
          <w:color w:val="666600"/>
          <w:sz w:val="20"/>
          <w:szCs w:val="20"/>
          <w:lang w:val="en-US"/>
        </w:rPr>
        <w:t>));</w:t>
      </w:r>
    </w:p>
    <w:p w14:paraId="761821F0" w14:textId="037998D1"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 xml:space="preserve"> </w:t>
      </w:r>
      <w:r w:rsidRPr="00C37D90">
        <w:rPr>
          <w:rFonts w:ascii="Courier New" w:hAnsi="Courier New" w:cs="Courier New"/>
          <w:color w:val="000000"/>
          <w:sz w:val="20"/>
          <w:szCs w:val="20"/>
          <w:lang w:val="en-US"/>
        </w:rPr>
        <w:t xml:space="preserve">inputs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new</w:t>
      </w:r>
      <w:r w:rsidRPr="00C37D90">
        <w:rPr>
          <w:rFonts w:ascii="Courier New" w:hAnsi="Courier New" w:cs="Courier New"/>
          <w:color w:val="000000"/>
          <w:sz w:val="20"/>
          <w:szCs w:val="20"/>
          <w:lang w:val="en-US"/>
        </w:rPr>
        <w:t xml:space="preserve"> </w:t>
      </w:r>
      <w:r w:rsidRPr="00C37D90">
        <w:rPr>
          <w:rFonts w:ascii="Courier New" w:hAnsi="Courier New" w:cs="Courier New"/>
          <w:color w:val="660066"/>
          <w:sz w:val="20"/>
          <w:szCs w:val="20"/>
          <w:lang w:val="en-US"/>
        </w:rPr>
        <w:t>List</w:t>
      </w:r>
      <w:r w:rsidRPr="00C37D90">
        <w:rPr>
          <w:rFonts w:ascii="Courier New" w:hAnsi="Courier New" w:cs="Courier New"/>
          <w:color w:val="666600"/>
          <w:sz w:val="20"/>
          <w:szCs w:val="20"/>
          <w:lang w:val="en-US"/>
        </w:rPr>
        <w:t>&lt;</w:t>
      </w:r>
      <w:r w:rsidRPr="00C37D90">
        <w:rPr>
          <w:rFonts w:ascii="Courier New" w:hAnsi="Courier New" w:cs="Courier New"/>
          <w:color w:val="660066"/>
          <w:sz w:val="20"/>
          <w:szCs w:val="20"/>
          <w:lang w:val="en-US"/>
        </w:rPr>
        <w:t>String</w:t>
      </w:r>
      <w:proofErr w:type="gramStart"/>
      <w:r w:rsidRPr="00C37D90">
        <w:rPr>
          <w:rFonts w:ascii="Courier New" w:hAnsi="Courier New" w:cs="Courier New"/>
          <w:color w:val="666600"/>
          <w:sz w:val="20"/>
          <w:szCs w:val="20"/>
          <w:lang w:val="en-US"/>
        </w:rPr>
        <w:t>&gt;(</w:t>
      </w:r>
      <w:proofErr w:type="gramEnd"/>
      <w:r w:rsidRPr="00C37D90">
        <w:rPr>
          <w:rFonts w:ascii="Courier New" w:hAnsi="Courier New" w:cs="Courier New"/>
          <w:color w:val="666600"/>
          <w:sz w:val="20"/>
          <w:szCs w:val="20"/>
          <w:lang w:val="en-US"/>
        </w:rPr>
        <w:t>);</w:t>
      </w:r>
    </w:p>
    <w:p w14:paraId="16DAF345"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68B353F0"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6F07F7A6" w14:textId="1383B9FD" w:rsidR="00CA481A" w:rsidRP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0EA13CB9" w14:textId="3F82E3B2" w:rsidR="0023763A" w:rsidRDefault="00CA481A" w:rsidP="00CA481A">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6</w:t>
      </w:r>
      <w:r w:rsidRPr="00F167A6">
        <w:rPr>
          <w:lang w:val="en-US"/>
        </w:rPr>
        <w:fldChar w:fldCharType="end"/>
      </w:r>
      <w:r w:rsidRPr="00F167A6">
        <w:rPr>
          <w:lang w:val="en-US"/>
        </w:rPr>
        <w:t xml:space="preserve"> comparing the last two indexes inside the inputs list</w:t>
      </w:r>
    </w:p>
    <w:p w14:paraId="1B65F3C4" w14:textId="77777777" w:rsidR="00C37D90" w:rsidRPr="00C37D90" w:rsidRDefault="00C37D90" w:rsidP="00C37D90">
      <w:pPr>
        <w:rPr>
          <w:lang w:val="en-US" w:eastAsia="de-DE"/>
        </w:rPr>
      </w:pPr>
    </w:p>
    <w:p w14:paraId="3EB70008" w14:textId="3D901249" w:rsidR="00CA481A" w:rsidRPr="00F167A6" w:rsidRDefault="00CA481A" w:rsidP="001114B8">
      <w:pPr>
        <w:pStyle w:val="Heading3"/>
        <w:numPr>
          <w:ilvl w:val="2"/>
          <w:numId w:val="7"/>
        </w:numPr>
        <w:ind w:left="709"/>
        <w:rPr>
          <w:lang w:val="en-US"/>
        </w:rPr>
      </w:pPr>
      <w:bookmarkStart w:id="264" w:name="_Toc14977829"/>
      <w:r w:rsidRPr="00F167A6">
        <w:rPr>
          <w:lang w:val="en-US"/>
        </w:rPr>
        <w:t xml:space="preserve">Extracting the tag from the </w:t>
      </w:r>
      <w:proofErr w:type="gramStart"/>
      <w:r w:rsidRPr="00F167A6">
        <w:rPr>
          <w:lang w:val="en-US"/>
        </w:rPr>
        <w:t>users</w:t>
      </w:r>
      <w:proofErr w:type="gramEnd"/>
      <w:r w:rsidRPr="00F167A6">
        <w:rPr>
          <w:lang w:val="en-US"/>
        </w:rPr>
        <w:t xml:space="preserve"> input</w:t>
      </w:r>
      <w:bookmarkEnd w:id="264"/>
    </w:p>
    <w:p w14:paraId="44E6A2B8" w14:textId="4F3B093C" w:rsidR="00E118F7" w:rsidRPr="00F167A6" w:rsidRDefault="00E118F7" w:rsidP="00CA481A">
      <w:pPr>
        <w:rPr>
          <w:lang w:val="en-US"/>
        </w:rPr>
      </w:pPr>
      <w:r w:rsidRPr="00F167A6">
        <w:rPr>
          <w:lang w:val="en-US" w:eastAsia="de-DE"/>
        </w:rPr>
        <w:t xml:space="preserve">Extracting the tags – topics names – is done using </w:t>
      </w:r>
      <w:proofErr w:type="gramStart"/>
      <w:r w:rsidR="005619DF" w:rsidRPr="00F167A6">
        <w:rPr>
          <w:lang w:val="en-US" w:eastAsia="de-DE"/>
        </w:rPr>
        <w:t>Contains(</w:t>
      </w:r>
      <w:proofErr w:type="gramEnd"/>
      <w:r w:rsidR="005619DF" w:rsidRPr="00F167A6">
        <w:rPr>
          <w:lang w:val="en-US" w:eastAsia="de-DE"/>
        </w:rPr>
        <w:t xml:space="preserve">) and After() methods applied on the </w:t>
      </w:r>
      <w:proofErr w:type="spellStart"/>
      <w:r w:rsidR="005619DF" w:rsidRPr="00F167A6">
        <w:rPr>
          <w:lang w:val="en-US" w:eastAsia="de-DE"/>
        </w:rPr>
        <w:t>stringified</w:t>
      </w:r>
      <w:proofErr w:type="spellEnd"/>
      <w:r w:rsidR="005619DF" w:rsidRPr="00F167A6">
        <w:rPr>
          <w:lang w:val="en-US" w:eastAsia="de-DE"/>
        </w:rPr>
        <w:t xml:space="preserve"> user input</w:t>
      </w:r>
      <w:r w:rsidRPr="00F167A6">
        <w:rPr>
          <w:lang w:val="en-US" w:eastAsia="de-DE"/>
        </w:rPr>
        <w:t xml:space="preserve">. A set of predefined sentences must be said in order for the simple AI behind SEEA to extract the tag name from the sentence, those sentences are as mentioned </w:t>
      </w:r>
      <w:r w:rsidRPr="00F167A6">
        <w:rPr>
          <w:lang w:val="en-US" w:eastAsia="de-DE"/>
        </w:rPr>
        <w:lastRenderedPageBreak/>
        <w:t>above “I am interested in &lt;tag&gt;”, “I love &lt;tag&gt;” or “I like &lt;tag&gt;” where tag is the name of the topic the user is interested in.</w:t>
      </w:r>
    </w:p>
    <w:p w14:paraId="602401D8"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88"/>
          <w:sz w:val="20"/>
          <w:szCs w:val="20"/>
          <w:lang w:val="en-US"/>
        </w:rPr>
        <w:t>private</w:t>
      </w:r>
      <w:r w:rsidRPr="00C37D90">
        <w:rPr>
          <w:rFonts w:ascii="Courier New" w:hAnsi="Courier New" w:cs="Courier New"/>
          <w:color w:val="000000"/>
          <w:sz w:val="20"/>
          <w:szCs w:val="20"/>
          <w:lang w:val="en-US"/>
        </w:rPr>
        <w:t xml:space="preserve"> </w:t>
      </w:r>
      <w:r w:rsidRPr="00C37D90">
        <w:rPr>
          <w:rFonts w:ascii="Courier New" w:hAnsi="Courier New" w:cs="Courier New"/>
          <w:color w:val="660066"/>
          <w:sz w:val="20"/>
          <w:szCs w:val="20"/>
          <w:lang w:val="en-US"/>
        </w:rPr>
        <w:t>String</w:t>
      </w:r>
      <w:r w:rsidRPr="00C37D90">
        <w:rPr>
          <w:rFonts w:ascii="Courier New" w:hAnsi="Courier New" w:cs="Courier New"/>
          <w:color w:val="000000"/>
          <w:sz w:val="20"/>
          <w:szCs w:val="20"/>
          <w:lang w:val="en-US"/>
        </w:rPr>
        <w:t xml:space="preserve"> </w:t>
      </w:r>
      <w:proofErr w:type="spellStart"/>
      <w:proofErr w:type="gramStart"/>
      <w:r w:rsidRPr="00C37D90">
        <w:rPr>
          <w:rFonts w:ascii="Courier New" w:hAnsi="Courier New" w:cs="Courier New"/>
          <w:color w:val="660066"/>
          <w:sz w:val="20"/>
          <w:szCs w:val="20"/>
          <w:lang w:val="en-US"/>
        </w:rPr>
        <w:t>ExtractTagFromUserInput</w:t>
      </w:r>
      <w:proofErr w:type="spellEnd"/>
      <w:r w:rsidRPr="00C37D90">
        <w:rPr>
          <w:rFonts w:ascii="Courier New" w:hAnsi="Courier New" w:cs="Courier New"/>
          <w:color w:val="666600"/>
          <w:sz w:val="20"/>
          <w:szCs w:val="20"/>
          <w:lang w:val="en-US"/>
        </w:rPr>
        <w:t>(</w:t>
      </w:r>
      <w:proofErr w:type="gramEnd"/>
      <w:r w:rsidRPr="00C37D90">
        <w:rPr>
          <w:rFonts w:ascii="Courier New" w:hAnsi="Courier New" w:cs="Courier New"/>
          <w:color w:val="000088"/>
          <w:sz w:val="20"/>
          <w:szCs w:val="20"/>
          <w:lang w:val="en-US"/>
        </w:rPr>
        <w:t>string</w:t>
      </w: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userInput</w:t>
      </w:r>
      <w:proofErr w:type="spellEnd"/>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606799BA"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string</w:t>
      </w:r>
      <w:r w:rsidRPr="00C37D90">
        <w:rPr>
          <w:rFonts w:ascii="Courier New" w:hAnsi="Courier New" w:cs="Courier New"/>
          <w:color w:val="000000"/>
          <w:sz w:val="20"/>
          <w:szCs w:val="20"/>
          <w:lang w:val="en-US"/>
        </w:rPr>
        <w:t xml:space="preserve"> tag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008800"/>
          <w:sz w:val="20"/>
          <w:szCs w:val="20"/>
          <w:lang w:val="en-US"/>
        </w:rPr>
        <w:t>""</w:t>
      </w:r>
      <w:r w:rsidRPr="00C37D90">
        <w:rPr>
          <w:rFonts w:ascii="Courier New" w:hAnsi="Courier New" w:cs="Courier New"/>
          <w:color w:val="666600"/>
          <w:sz w:val="20"/>
          <w:szCs w:val="20"/>
          <w:lang w:val="en-US"/>
        </w:rPr>
        <w:t>;</w:t>
      </w:r>
    </w:p>
    <w:p w14:paraId="018161BF"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if</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userInput</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ToLower</w:t>
      </w:r>
      <w:proofErr w:type="spellEnd"/>
      <w:r w:rsidRPr="00C37D90">
        <w:rPr>
          <w:rFonts w:ascii="Courier New" w:hAnsi="Courier New" w:cs="Courier New"/>
          <w:color w:val="666600"/>
          <w:sz w:val="20"/>
          <w:szCs w:val="20"/>
          <w:lang w:val="en-US"/>
        </w:rPr>
        <w:t>(</w:t>
      </w:r>
      <w:proofErr w:type="gramStart"/>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Contains</w:t>
      </w:r>
      <w:proofErr w:type="gramEnd"/>
      <w:r w:rsidRPr="00C37D90">
        <w:rPr>
          <w:rFonts w:ascii="Courier New" w:hAnsi="Courier New" w:cs="Courier New"/>
          <w:color w:val="666600"/>
          <w:sz w:val="20"/>
          <w:szCs w:val="20"/>
          <w:lang w:val="en-US"/>
        </w:rPr>
        <w:t>(</w:t>
      </w:r>
      <w:r w:rsidRPr="00C37D90">
        <w:rPr>
          <w:rFonts w:ascii="Courier New" w:hAnsi="Courier New" w:cs="Courier New"/>
          <w:color w:val="008800"/>
          <w:sz w:val="20"/>
          <w:szCs w:val="20"/>
          <w:lang w:val="en-US"/>
        </w:rPr>
        <w:t>"like"</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5B8F8273"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tag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userInput</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After</w:t>
      </w:r>
      <w:proofErr w:type="spellEnd"/>
      <w:r w:rsidRPr="00C37D90">
        <w:rPr>
          <w:rFonts w:ascii="Courier New" w:hAnsi="Courier New" w:cs="Courier New"/>
          <w:color w:val="666600"/>
          <w:sz w:val="20"/>
          <w:szCs w:val="20"/>
          <w:lang w:val="en-US"/>
        </w:rPr>
        <w:t>(</w:t>
      </w:r>
      <w:r w:rsidRPr="00C37D90">
        <w:rPr>
          <w:rFonts w:ascii="Courier New" w:hAnsi="Courier New" w:cs="Courier New"/>
          <w:color w:val="008800"/>
          <w:sz w:val="20"/>
          <w:szCs w:val="20"/>
          <w:lang w:val="en-US"/>
        </w:rPr>
        <w:t>"like"</w:t>
      </w:r>
      <w:r w:rsidRPr="00C37D90">
        <w:rPr>
          <w:rFonts w:ascii="Courier New" w:hAnsi="Courier New" w:cs="Courier New"/>
          <w:color w:val="666600"/>
          <w:sz w:val="20"/>
          <w:szCs w:val="20"/>
          <w:lang w:val="en-US"/>
        </w:rPr>
        <w:t>);</w:t>
      </w:r>
    </w:p>
    <w:p w14:paraId="2B8C5A1C"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4269AB6E"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w:t>
      </w:r>
    </w:p>
    <w:p w14:paraId="6AE26AD5"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else</w:t>
      </w: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if</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userInput</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ToLower</w:t>
      </w:r>
      <w:proofErr w:type="spellEnd"/>
      <w:r w:rsidRPr="00C37D90">
        <w:rPr>
          <w:rFonts w:ascii="Courier New" w:hAnsi="Courier New" w:cs="Courier New"/>
          <w:color w:val="666600"/>
          <w:sz w:val="20"/>
          <w:szCs w:val="20"/>
          <w:lang w:val="en-US"/>
        </w:rPr>
        <w:t>(</w:t>
      </w:r>
      <w:proofErr w:type="gramStart"/>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Contains</w:t>
      </w:r>
      <w:proofErr w:type="gramEnd"/>
      <w:r w:rsidRPr="00C37D90">
        <w:rPr>
          <w:rFonts w:ascii="Courier New" w:hAnsi="Courier New" w:cs="Courier New"/>
          <w:color w:val="666600"/>
          <w:sz w:val="20"/>
          <w:szCs w:val="20"/>
          <w:lang w:val="en-US"/>
        </w:rPr>
        <w:t>(</w:t>
      </w:r>
      <w:r w:rsidRPr="00C37D90">
        <w:rPr>
          <w:rFonts w:ascii="Courier New" w:hAnsi="Courier New" w:cs="Courier New"/>
          <w:color w:val="008800"/>
          <w:sz w:val="20"/>
          <w:szCs w:val="20"/>
          <w:lang w:val="en-US"/>
        </w:rPr>
        <w:t>"love"</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0B295F59"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tag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userInput</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After</w:t>
      </w:r>
      <w:proofErr w:type="spellEnd"/>
      <w:r w:rsidRPr="00C37D90">
        <w:rPr>
          <w:rFonts w:ascii="Courier New" w:hAnsi="Courier New" w:cs="Courier New"/>
          <w:color w:val="666600"/>
          <w:sz w:val="20"/>
          <w:szCs w:val="20"/>
          <w:lang w:val="en-US"/>
        </w:rPr>
        <w:t>(</w:t>
      </w:r>
      <w:r w:rsidRPr="00C37D90">
        <w:rPr>
          <w:rFonts w:ascii="Courier New" w:hAnsi="Courier New" w:cs="Courier New"/>
          <w:color w:val="008800"/>
          <w:sz w:val="20"/>
          <w:szCs w:val="20"/>
          <w:lang w:val="en-US"/>
        </w:rPr>
        <w:t>"love"</w:t>
      </w:r>
      <w:r w:rsidRPr="00C37D90">
        <w:rPr>
          <w:rFonts w:ascii="Courier New" w:hAnsi="Courier New" w:cs="Courier New"/>
          <w:color w:val="666600"/>
          <w:sz w:val="20"/>
          <w:szCs w:val="20"/>
          <w:lang w:val="en-US"/>
        </w:rPr>
        <w:t>);</w:t>
      </w:r>
    </w:p>
    <w:p w14:paraId="4D3B9772"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022DE083"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w:t>
      </w:r>
    </w:p>
    <w:p w14:paraId="350AAAE0"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else</w:t>
      </w: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if</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userInput</w:t>
      </w:r>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ToLower</w:t>
      </w:r>
      <w:proofErr w:type="spellEnd"/>
      <w:r w:rsidRPr="00C37D90">
        <w:rPr>
          <w:rFonts w:ascii="Courier New" w:hAnsi="Courier New" w:cs="Courier New"/>
          <w:color w:val="666600"/>
          <w:sz w:val="20"/>
          <w:szCs w:val="20"/>
          <w:lang w:val="en-US"/>
        </w:rPr>
        <w:t>(</w:t>
      </w:r>
      <w:proofErr w:type="gramStart"/>
      <w:r w:rsidRPr="00C37D90">
        <w:rPr>
          <w:rFonts w:ascii="Courier New" w:hAnsi="Courier New" w:cs="Courier New"/>
          <w:color w:val="666600"/>
          <w:sz w:val="20"/>
          <w:szCs w:val="20"/>
          <w:lang w:val="en-US"/>
        </w:rPr>
        <w:t>).</w:t>
      </w:r>
      <w:r w:rsidRPr="00C37D90">
        <w:rPr>
          <w:rFonts w:ascii="Courier New" w:hAnsi="Courier New" w:cs="Courier New"/>
          <w:color w:val="660066"/>
          <w:sz w:val="20"/>
          <w:szCs w:val="20"/>
          <w:lang w:val="en-US"/>
        </w:rPr>
        <w:t>Contains</w:t>
      </w:r>
      <w:proofErr w:type="gramEnd"/>
      <w:r w:rsidRPr="00C37D90">
        <w:rPr>
          <w:rFonts w:ascii="Courier New" w:hAnsi="Courier New" w:cs="Courier New"/>
          <w:color w:val="666600"/>
          <w:sz w:val="20"/>
          <w:szCs w:val="20"/>
          <w:lang w:val="en-US"/>
        </w:rPr>
        <w:t>(</w:t>
      </w:r>
      <w:r w:rsidRPr="00C37D90">
        <w:rPr>
          <w:rFonts w:ascii="Courier New" w:hAnsi="Courier New" w:cs="Courier New"/>
          <w:color w:val="008800"/>
          <w:sz w:val="20"/>
          <w:szCs w:val="20"/>
          <w:lang w:val="en-US"/>
        </w:rPr>
        <w:t>"interested in"</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754A306F" w14:textId="77777777" w:rsid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rPr>
      </w:pPr>
      <w:r w:rsidRPr="00C37D90">
        <w:rPr>
          <w:rFonts w:ascii="Courier New" w:hAnsi="Courier New" w:cs="Courier New"/>
          <w:color w:val="000000"/>
          <w:sz w:val="20"/>
          <w:szCs w:val="20"/>
          <w:lang w:val="en-US"/>
        </w:rPr>
        <w:t xml:space="preserve">                </w:t>
      </w:r>
      <w:r>
        <w:rPr>
          <w:rFonts w:ascii="Courier New" w:hAnsi="Courier New" w:cs="Courier New"/>
          <w:color w:val="000000"/>
          <w:sz w:val="20"/>
          <w:szCs w:val="20"/>
        </w:rPr>
        <w:t xml:space="preserve">tag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userInput</w:t>
      </w:r>
      <w:r>
        <w:rPr>
          <w:rFonts w:ascii="Courier New" w:hAnsi="Courier New" w:cs="Courier New"/>
          <w:color w:val="666600"/>
          <w:sz w:val="20"/>
          <w:szCs w:val="20"/>
        </w:rPr>
        <w:t>.</w:t>
      </w:r>
      <w:r>
        <w:rPr>
          <w:rFonts w:ascii="Courier New" w:hAnsi="Courier New" w:cs="Courier New"/>
          <w:color w:val="660066"/>
          <w:sz w:val="20"/>
          <w:szCs w:val="20"/>
        </w:rPr>
        <w:t>After</w:t>
      </w:r>
      <w:proofErr w:type="spellEnd"/>
      <w:r>
        <w:rPr>
          <w:rFonts w:ascii="Courier New" w:hAnsi="Courier New" w:cs="Courier New"/>
          <w:color w:val="666600"/>
          <w:sz w:val="20"/>
          <w:szCs w:val="20"/>
        </w:rPr>
        <w:t>(</w:t>
      </w:r>
      <w:r>
        <w:rPr>
          <w:rFonts w:ascii="Courier New" w:hAnsi="Courier New" w:cs="Courier New"/>
          <w:color w:val="008800"/>
          <w:sz w:val="20"/>
          <w:szCs w:val="20"/>
        </w:rPr>
        <w:t>"</w:t>
      </w:r>
      <w:proofErr w:type="spellStart"/>
      <w:r>
        <w:rPr>
          <w:rFonts w:ascii="Courier New" w:hAnsi="Courier New" w:cs="Courier New"/>
          <w:color w:val="008800"/>
          <w:sz w:val="20"/>
          <w:szCs w:val="20"/>
        </w:rPr>
        <w:t>interested</w:t>
      </w:r>
      <w:proofErr w:type="spellEnd"/>
      <w:r>
        <w:rPr>
          <w:rFonts w:ascii="Courier New" w:hAnsi="Courier New" w:cs="Courier New"/>
          <w:color w:val="008800"/>
          <w:sz w:val="20"/>
          <w:szCs w:val="20"/>
        </w:rPr>
        <w:t xml:space="preserve"> in"</w:t>
      </w:r>
      <w:r>
        <w:rPr>
          <w:rFonts w:ascii="Courier New" w:hAnsi="Courier New" w:cs="Courier New"/>
          <w:color w:val="666600"/>
          <w:sz w:val="20"/>
          <w:szCs w:val="20"/>
        </w:rPr>
        <w:t>);</w:t>
      </w:r>
    </w:p>
    <w:p w14:paraId="3A311A18"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Pr>
          <w:rFonts w:ascii="Courier New" w:hAnsi="Courier New" w:cs="Courier New"/>
          <w:color w:val="000000"/>
          <w:sz w:val="20"/>
          <w:szCs w:val="20"/>
        </w:rPr>
        <w:t xml:space="preserve">            </w:t>
      </w:r>
      <w:r w:rsidRPr="00C37D90">
        <w:rPr>
          <w:rFonts w:ascii="Courier New" w:hAnsi="Courier New" w:cs="Courier New"/>
          <w:color w:val="666600"/>
          <w:sz w:val="20"/>
          <w:szCs w:val="20"/>
          <w:lang w:val="en-US"/>
        </w:rPr>
        <w:t>}</w:t>
      </w:r>
    </w:p>
    <w:p w14:paraId="08C2E9A8"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w:t>
      </w:r>
    </w:p>
    <w:p w14:paraId="388A8AD4"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return</w:t>
      </w:r>
      <w:r w:rsidRPr="00C37D90">
        <w:rPr>
          <w:rFonts w:ascii="Courier New" w:hAnsi="Courier New" w:cs="Courier New"/>
          <w:color w:val="000000"/>
          <w:sz w:val="20"/>
          <w:szCs w:val="20"/>
          <w:lang w:val="en-US"/>
        </w:rPr>
        <w:t xml:space="preserve"> tag</w:t>
      </w:r>
      <w:r w:rsidRPr="00C37D90">
        <w:rPr>
          <w:rFonts w:ascii="Courier New" w:hAnsi="Courier New" w:cs="Courier New"/>
          <w:color w:val="666600"/>
          <w:sz w:val="20"/>
          <w:szCs w:val="20"/>
          <w:lang w:val="en-US"/>
        </w:rPr>
        <w:t>;</w:t>
      </w:r>
    </w:p>
    <w:p w14:paraId="35FCB4B8" w14:textId="77777777" w:rsidR="00C37D90" w:rsidRP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5B1A4778" w14:textId="546A0EC2" w:rsidR="00CA481A" w:rsidRDefault="00E118F7" w:rsidP="00E118F7">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7</w:t>
      </w:r>
      <w:r w:rsidRPr="00F167A6">
        <w:rPr>
          <w:lang w:val="en-US"/>
        </w:rPr>
        <w:fldChar w:fldCharType="end"/>
      </w:r>
      <w:r w:rsidRPr="00F167A6">
        <w:rPr>
          <w:lang w:val="en-US"/>
        </w:rPr>
        <w:t xml:space="preserve"> extracting the tag from the sentence using </w:t>
      </w:r>
      <w:proofErr w:type="gramStart"/>
      <w:r w:rsidRPr="00F167A6">
        <w:rPr>
          <w:lang w:val="en-US"/>
        </w:rPr>
        <w:t>Contains(</w:t>
      </w:r>
      <w:proofErr w:type="gramEnd"/>
      <w:r w:rsidRPr="00F167A6">
        <w:rPr>
          <w:lang w:val="en-US"/>
        </w:rPr>
        <w:t>) and After() methods</w:t>
      </w:r>
      <w:r w:rsidR="005619DF" w:rsidRPr="00F167A6">
        <w:rPr>
          <w:lang w:val="en-US"/>
        </w:rPr>
        <w:t xml:space="preserve"> inside </w:t>
      </w:r>
      <w:proofErr w:type="spellStart"/>
      <w:r w:rsidR="005619DF" w:rsidRPr="00F167A6">
        <w:rPr>
          <w:lang w:val="en-US"/>
        </w:rPr>
        <w:t>TalkToSeeaScreen.</w:t>
      </w:r>
      <w:r w:rsidR="00D77126" w:rsidRPr="00F167A6">
        <w:rPr>
          <w:lang w:val="en-US"/>
        </w:rPr>
        <w:t>xaml.</w:t>
      </w:r>
      <w:r w:rsidR="005619DF" w:rsidRPr="00F167A6">
        <w:rPr>
          <w:lang w:val="en-US"/>
        </w:rPr>
        <w:t>cs</w:t>
      </w:r>
      <w:proofErr w:type="spellEnd"/>
      <w:r w:rsidR="005619DF" w:rsidRPr="00F167A6">
        <w:rPr>
          <w:lang w:val="en-US"/>
        </w:rPr>
        <w:t xml:space="preserve"> class in portable project</w:t>
      </w:r>
    </w:p>
    <w:p w14:paraId="03C517E6" w14:textId="3B3289DA" w:rsidR="00C37D90" w:rsidRDefault="00C37D90" w:rsidP="00C37D90">
      <w:pPr>
        <w:rPr>
          <w:lang w:val="en-US" w:eastAsia="de-DE"/>
        </w:rPr>
      </w:pPr>
    </w:p>
    <w:p w14:paraId="1CDF4BFC" w14:textId="1F8BDB0D" w:rsidR="00C37D90" w:rsidRDefault="00C37D90" w:rsidP="00C37D90">
      <w:pPr>
        <w:rPr>
          <w:lang w:val="en-US" w:eastAsia="de-DE"/>
        </w:rPr>
      </w:pPr>
    </w:p>
    <w:p w14:paraId="535F3ECA" w14:textId="3BCA378D" w:rsidR="00C37D90" w:rsidRDefault="00C37D90" w:rsidP="00C37D90">
      <w:pPr>
        <w:rPr>
          <w:lang w:val="en-US" w:eastAsia="de-DE"/>
        </w:rPr>
      </w:pPr>
    </w:p>
    <w:p w14:paraId="57C1F191" w14:textId="5E80BDBF" w:rsidR="00C37D90" w:rsidRDefault="00C37D90" w:rsidP="00C37D90">
      <w:pPr>
        <w:rPr>
          <w:lang w:val="en-US" w:eastAsia="de-DE"/>
        </w:rPr>
      </w:pPr>
    </w:p>
    <w:p w14:paraId="0BFC27A0" w14:textId="681BC554" w:rsidR="00C37D90" w:rsidRDefault="00C37D90" w:rsidP="00C37D90">
      <w:pPr>
        <w:rPr>
          <w:lang w:val="en-US" w:eastAsia="de-DE"/>
        </w:rPr>
      </w:pPr>
    </w:p>
    <w:p w14:paraId="0C6E289F" w14:textId="279784B4" w:rsidR="00C37D90" w:rsidRDefault="00C37D90" w:rsidP="00C37D90">
      <w:pPr>
        <w:rPr>
          <w:lang w:val="en-US" w:eastAsia="de-DE"/>
        </w:rPr>
      </w:pPr>
    </w:p>
    <w:p w14:paraId="7ACABC36" w14:textId="3C9B09D1" w:rsidR="00C37D90" w:rsidRDefault="00C37D90" w:rsidP="00C37D90">
      <w:pPr>
        <w:rPr>
          <w:lang w:val="en-US" w:eastAsia="de-DE"/>
        </w:rPr>
      </w:pPr>
    </w:p>
    <w:p w14:paraId="22D471AB" w14:textId="458C51DD" w:rsidR="00C37D90" w:rsidRDefault="00C37D90" w:rsidP="00C37D90">
      <w:pPr>
        <w:rPr>
          <w:lang w:val="en-US" w:eastAsia="de-DE"/>
        </w:rPr>
      </w:pPr>
    </w:p>
    <w:p w14:paraId="332D5324" w14:textId="0EE604A4" w:rsidR="00C37D90" w:rsidRDefault="00C37D90" w:rsidP="00C37D90">
      <w:pPr>
        <w:rPr>
          <w:lang w:val="en-US" w:eastAsia="de-DE"/>
        </w:rPr>
      </w:pPr>
    </w:p>
    <w:p w14:paraId="294CB523" w14:textId="66CD1301" w:rsidR="00C37D90" w:rsidRDefault="00C37D90" w:rsidP="00C37D90">
      <w:pPr>
        <w:rPr>
          <w:lang w:val="en-US" w:eastAsia="de-DE"/>
        </w:rPr>
      </w:pPr>
    </w:p>
    <w:p w14:paraId="645EF0B7" w14:textId="1360295F" w:rsidR="00C37D90" w:rsidRDefault="00C37D90" w:rsidP="00C37D90">
      <w:pPr>
        <w:rPr>
          <w:lang w:val="en-US" w:eastAsia="de-DE"/>
        </w:rPr>
      </w:pPr>
    </w:p>
    <w:p w14:paraId="6B1FD416" w14:textId="77777777" w:rsidR="00C37D90" w:rsidRPr="00C37D90" w:rsidRDefault="00C37D90" w:rsidP="00C37D90">
      <w:pPr>
        <w:rPr>
          <w:lang w:val="en-US" w:eastAsia="de-DE"/>
        </w:rPr>
      </w:pPr>
    </w:p>
    <w:p w14:paraId="2677E8C3" w14:textId="357FA589" w:rsidR="00CA481A" w:rsidRPr="00C37D90" w:rsidRDefault="00CA481A" w:rsidP="00C37D90">
      <w:pPr>
        <w:pStyle w:val="Heading3"/>
        <w:numPr>
          <w:ilvl w:val="2"/>
          <w:numId w:val="7"/>
        </w:numPr>
        <w:ind w:left="709"/>
        <w:rPr>
          <w:lang w:val="en-US"/>
        </w:rPr>
      </w:pPr>
      <w:bookmarkStart w:id="265" w:name="_Toc14977830"/>
      <w:r w:rsidRPr="00C37D90">
        <w:rPr>
          <w:lang w:val="en-US"/>
        </w:rPr>
        <w:t>Generating SEEA response</w:t>
      </w:r>
      <w:bookmarkEnd w:id="265"/>
    </w:p>
    <w:p w14:paraId="75D7A420" w14:textId="34A5E8C5" w:rsidR="00D940E2" w:rsidRPr="00F167A6" w:rsidRDefault="00D940E2" w:rsidP="00D940E2">
      <w:pPr>
        <w:rPr>
          <w:lang w:val="en-US" w:eastAsia="de-DE"/>
        </w:rPr>
      </w:pPr>
      <w:r w:rsidRPr="00F167A6">
        <w:rPr>
          <w:lang w:val="en-US" w:eastAsia="de-DE"/>
        </w:rPr>
        <w:t>This chapter will discuss the process of generating the response to the users input either via voice or text.</w:t>
      </w:r>
    </w:p>
    <w:p w14:paraId="5BDF9BDD" w14:textId="21685E6B" w:rsidR="00D940E2" w:rsidRPr="00F167A6" w:rsidRDefault="00D940E2" w:rsidP="00FE5AFD">
      <w:pPr>
        <w:pStyle w:val="Heading4"/>
        <w:numPr>
          <w:ilvl w:val="0"/>
          <w:numId w:val="24"/>
        </w:numPr>
        <w:ind w:left="426"/>
        <w:rPr>
          <w:lang w:val="en-US"/>
        </w:rPr>
      </w:pPr>
      <w:r w:rsidRPr="00F167A6">
        <w:rPr>
          <w:lang w:val="en-US"/>
        </w:rPr>
        <w:lastRenderedPageBreak/>
        <w:t>Generating the textual response</w:t>
      </w:r>
    </w:p>
    <w:p w14:paraId="0A55E7D1" w14:textId="6D794880" w:rsidR="005619DF" w:rsidRPr="00F167A6" w:rsidRDefault="005619DF" w:rsidP="005619DF">
      <w:pPr>
        <w:rPr>
          <w:lang w:val="en-US" w:eastAsia="de-DE"/>
        </w:rPr>
      </w:pPr>
      <w:r w:rsidRPr="00F167A6">
        <w:rPr>
          <w:lang w:val="en-US" w:eastAsia="de-DE"/>
        </w:rPr>
        <w:t xml:space="preserve">SEEA generates the response by combining both the extracted tag name form the </w:t>
      </w:r>
      <w:proofErr w:type="gramStart"/>
      <w:r w:rsidRPr="00F167A6">
        <w:rPr>
          <w:lang w:val="en-US" w:eastAsia="de-DE"/>
        </w:rPr>
        <w:t>users</w:t>
      </w:r>
      <w:proofErr w:type="gramEnd"/>
      <w:r w:rsidRPr="00F167A6">
        <w:rPr>
          <w:lang w:val="en-US" w:eastAsia="de-DE"/>
        </w:rPr>
        <w:t xml:space="preserve"> input, and the pre-entered response string located inside the </w:t>
      </w:r>
      <w:r w:rsidR="005521BB" w:rsidRPr="00F167A6">
        <w:rPr>
          <w:lang w:val="en-US" w:eastAsia="de-DE"/>
        </w:rPr>
        <w:t xml:space="preserve">resource </w:t>
      </w:r>
      <w:r w:rsidRPr="00F167A6">
        <w:rPr>
          <w:lang w:val="en-US" w:eastAsia="de-DE"/>
        </w:rPr>
        <w:t>translation</w:t>
      </w:r>
      <w:r w:rsidR="005521BB" w:rsidRPr="00F167A6">
        <w:rPr>
          <w:lang w:val="en-US" w:eastAsia="de-DE"/>
        </w:rPr>
        <w:t xml:space="preserve"> </w:t>
      </w:r>
      <w:proofErr w:type="spellStart"/>
      <w:r w:rsidR="005521BB" w:rsidRPr="00F167A6">
        <w:rPr>
          <w:lang w:val="en-US" w:eastAsia="de-DE"/>
        </w:rPr>
        <w:t>resx</w:t>
      </w:r>
      <w:proofErr w:type="spellEnd"/>
      <w:r w:rsidRPr="00F167A6">
        <w:rPr>
          <w:lang w:val="en-US" w:eastAsia="de-DE"/>
        </w:rPr>
        <w:t xml:space="preserve"> file</w:t>
      </w:r>
      <w:r w:rsidR="005521BB" w:rsidRPr="00F167A6">
        <w:rPr>
          <w:lang w:val="en-US" w:eastAsia="de-DE"/>
        </w:rPr>
        <w:t xml:space="preserve"> named “</w:t>
      </w:r>
      <w:proofErr w:type="spellStart"/>
      <w:r w:rsidR="005521BB" w:rsidRPr="00F167A6">
        <w:rPr>
          <w:lang w:val="en-US" w:eastAsia="de-DE"/>
        </w:rPr>
        <w:t>AppResources.resx</w:t>
      </w:r>
      <w:proofErr w:type="spellEnd"/>
      <w:r w:rsidR="005521BB" w:rsidRPr="00F167A6">
        <w:rPr>
          <w:lang w:val="en-US" w:eastAsia="de-DE"/>
        </w:rPr>
        <w:t>”.</w:t>
      </w:r>
    </w:p>
    <w:p w14:paraId="577135CA" w14:textId="77777777" w:rsid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489907"/>
        <w:rPr>
          <w:rFonts w:ascii="Courier New" w:hAnsi="Courier New" w:cs="Courier New"/>
          <w:color w:val="000000"/>
          <w:sz w:val="20"/>
          <w:szCs w:val="20"/>
          <w:lang w:val="en-US"/>
        </w:rPr>
      </w:pPr>
      <w:r w:rsidRPr="00C37D90">
        <w:rPr>
          <w:rStyle w:val="tag"/>
          <w:rFonts w:ascii="Courier New" w:hAnsi="Courier New" w:cs="Courier New"/>
          <w:sz w:val="20"/>
          <w:szCs w:val="20"/>
          <w:lang w:val="en-US"/>
        </w:rPr>
        <w:t>&lt;data</w:t>
      </w:r>
      <w:r w:rsidRPr="00C37D90">
        <w:rPr>
          <w:rFonts w:ascii="Courier New" w:hAnsi="Courier New" w:cs="Courier New"/>
          <w:color w:val="000000"/>
          <w:sz w:val="20"/>
          <w:szCs w:val="20"/>
          <w:lang w:val="en-US"/>
        </w:rPr>
        <w:t> </w:t>
      </w:r>
      <w:r w:rsidRPr="00C37D90">
        <w:rPr>
          <w:rStyle w:val="atn"/>
          <w:rFonts w:ascii="Courier New" w:hAnsi="Courier New" w:cs="Courier New"/>
          <w:sz w:val="20"/>
          <w:szCs w:val="20"/>
          <w:lang w:val="en-US"/>
        </w:rPr>
        <w:t>name</w:t>
      </w:r>
      <w:r w:rsidRPr="00C37D90">
        <w:rPr>
          <w:rFonts w:ascii="Courier New" w:hAnsi="Courier New" w:cs="Courier New"/>
          <w:color w:val="666600"/>
          <w:sz w:val="20"/>
          <w:szCs w:val="20"/>
          <w:lang w:val="en-US"/>
        </w:rPr>
        <w:t>=</w:t>
      </w:r>
      <w:r w:rsidRPr="00C37D90">
        <w:rPr>
          <w:rStyle w:val="atv"/>
          <w:rFonts w:ascii="Courier New" w:hAnsi="Courier New" w:cs="Courier New"/>
          <w:sz w:val="20"/>
          <w:szCs w:val="20"/>
          <w:lang w:val="en-US"/>
        </w:rPr>
        <w:t>"</w:t>
      </w:r>
      <w:proofErr w:type="spellStart"/>
      <w:r w:rsidRPr="00C37D90">
        <w:rPr>
          <w:rStyle w:val="atv"/>
          <w:rFonts w:ascii="Courier New" w:hAnsi="Courier New" w:cs="Courier New"/>
          <w:sz w:val="20"/>
          <w:szCs w:val="20"/>
          <w:lang w:val="en-US"/>
        </w:rPr>
        <w:t>seeaResponse</w:t>
      </w:r>
      <w:proofErr w:type="spellEnd"/>
      <w:r w:rsidRPr="00C37D90">
        <w:rPr>
          <w:rStyle w:val="atv"/>
          <w:rFonts w:ascii="Courier New" w:hAnsi="Courier New" w:cs="Courier New"/>
          <w:sz w:val="20"/>
          <w:szCs w:val="20"/>
          <w:lang w:val="en-US"/>
        </w:rPr>
        <w:t>"</w:t>
      </w:r>
      <w:r w:rsidRPr="00C37D90">
        <w:rPr>
          <w:rFonts w:ascii="Courier New" w:hAnsi="Courier New" w:cs="Courier New"/>
          <w:color w:val="000000"/>
          <w:sz w:val="20"/>
          <w:szCs w:val="20"/>
          <w:lang w:val="en-US"/>
        </w:rPr>
        <w:t> </w:t>
      </w:r>
      <w:proofErr w:type="spellStart"/>
      <w:proofErr w:type="gramStart"/>
      <w:r w:rsidRPr="00C37D90">
        <w:rPr>
          <w:rStyle w:val="atn"/>
          <w:rFonts w:ascii="Courier New" w:hAnsi="Courier New" w:cs="Courier New"/>
          <w:sz w:val="20"/>
          <w:szCs w:val="20"/>
          <w:lang w:val="en-US"/>
        </w:rPr>
        <w:t>xml:space</w:t>
      </w:r>
      <w:proofErr w:type="spellEnd"/>
      <w:proofErr w:type="gramEnd"/>
      <w:r w:rsidRPr="00C37D90">
        <w:rPr>
          <w:rFonts w:ascii="Courier New" w:hAnsi="Courier New" w:cs="Courier New"/>
          <w:color w:val="666600"/>
          <w:sz w:val="20"/>
          <w:szCs w:val="20"/>
          <w:lang w:val="en-US"/>
        </w:rPr>
        <w:t>=</w:t>
      </w:r>
      <w:r w:rsidRPr="00C37D90">
        <w:rPr>
          <w:rStyle w:val="atv"/>
          <w:rFonts w:ascii="Courier New" w:hAnsi="Courier New" w:cs="Courier New"/>
          <w:sz w:val="20"/>
          <w:szCs w:val="20"/>
          <w:lang w:val="en-US"/>
        </w:rPr>
        <w:t>"preserve"</w:t>
      </w:r>
      <w:r w:rsidRPr="00C37D90">
        <w:rPr>
          <w:rStyle w:val="tag"/>
          <w:rFonts w:ascii="Courier New" w:hAnsi="Courier New" w:cs="Courier New"/>
          <w:sz w:val="20"/>
          <w:szCs w:val="20"/>
          <w:lang w:val="en-US"/>
        </w:rPr>
        <w:t>&gt;</w:t>
      </w:r>
      <w:r w:rsidRPr="00C37D90">
        <w:rPr>
          <w:rFonts w:ascii="Courier New" w:hAnsi="Courier New" w:cs="Courier New"/>
          <w:color w:val="000000"/>
          <w:sz w:val="20"/>
          <w:szCs w:val="20"/>
          <w:lang w:val="en-US"/>
        </w:rPr>
        <w:t xml:space="preserve">     </w:t>
      </w:r>
    </w:p>
    <w:p w14:paraId="66688492" w14:textId="77777777" w:rsid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489907"/>
        <w:rPr>
          <w:rFonts w:ascii="Courier New" w:hAnsi="Courier New" w:cs="Courier New"/>
          <w:color w:val="000000"/>
          <w:sz w:val="20"/>
          <w:szCs w:val="20"/>
          <w:lang w:val="en-US"/>
        </w:rPr>
      </w:pPr>
      <w:r w:rsidRPr="00C37D90">
        <w:rPr>
          <w:rStyle w:val="tag"/>
          <w:rFonts w:ascii="Courier New" w:hAnsi="Courier New" w:cs="Courier New"/>
          <w:sz w:val="20"/>
          <w:szCs w:val="20"/>
          <w:lang w:val="en-US"/>
        </w:rPr>
        <w:t>&lt;value&gt;</w:t>
      </w:r>
      <w:r w:rsidRPr="00C37D90">
        <w:rPr>
          <w:rFonts w:ascii="Courier New" w:hAnsi="Courier New" w:cs="Courier New"/>
          <w:color w:val="000000"/>
          <w:sz w:val="20"/>
          <w:szCs w:val="20"/>
          <w:lang w:val="en-US"/>
        </w:rPr>
        <w:t>has been saved and you will recieve suggestions based on that. </w:t>
      </w:r>
    </w:p>
    <w:p w14:paraId="26F5C109" w14:textId="7F27E8F2" w:rsid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489907"/>
        <w:rPr>
          <w:rFonts w:ascii="Courier New" w:hAnsi="Courier New" w:cs="Courier New"/>
          <w:color w:val="000000"/>
          <w:sz w:val="20"/>
          <w:szCs w:val="20"/>
          <w:lang w:val="en-US"/>
        </w:rPr>
      </w:pPr>
      <w:r>
        <w:rPr>
          <w:rFonts w:ascii="Courier New" w:hAnsi="Courier New" w:cs="Courier New"/>
          <w:color w:val="000000"/>
          <w:sz w:val="20"/>
          <w:szCs w:val="20"/>
          <w:lang w:val="en-US"/>
        </w:rPr>
        <w:t xml:space="preserve">       </w:t>
      </w:r>
      <w:r w:rsidRPr="00C37D90">
        <w:rPr>
          <w:rFonts w:ascii="Courier New" w:hAnsi="Courier New" w:cs="Courier New"/>
          <w:color w:val="000000"/>
          <w:sz w:val="20"/>
          <w:szCs w:val="20"/>
          <w:lang w:val="en-US"/>
        </w:rPr>
        <w:t>Wha</w:t>
      </w:r>
      <w:r>
        <w:rPr>
          <w:rFonts w:ascii="Courier New" w:hAnsi="Courier New" w:cs="Courier New"/>
          <w:color w:val="000000"/>
          <w:sz w:val="20"/>
          <w:szCs w:val="20"/>
          <w:lang w:val="en-US"/>
        </w:rPr>
        <w:t xml:space="preserve">t </w:t>
      </w:r>
      <w:r w:rsidRPr="00C37D90">
        <w:rPr>
          <w:rFonts w:ascii="Courier New" w:hAnsi="Courier New" w:cs="Courier New"/>
          <w:color w:val="000000"/>
          <w:sz w:val="20"/>
          <w:szCs w:val="20"/>
          <w:lang w:val="en-US"/>
        </w:rPr>
        <w:t>else are you interested </w:t>
      </w:r>
      <w:proofErr w:type="gramStart"/>
      <w:r w:rsidRPr="00C37D90">
        <w:rPr>
          <w:rFonts w:ascii="Courier New" w:hAnsi="Courier New" w:cs="Courier New"/>
          <w:color w:val="000000"/>
          <w:sz w:val="20"/>
          <w:szCs w:val="20"/>
          <w:lang w:val="en-US"/>
        </w:rPr>
        <w:t>in ?</w:t>
      </w:r>
      <w:proofErr w:type="gramEnd"/>
      <w:r w:rsidRPr="00C37D90">
        <w:rPr>
          <w:rStyle w:val="tag"/>
          <w:rFonts w:ascii="Courier New" w:hAnsi="Courier New" w:cs="Courier New"/>
          <w:sz w:val="20"/>
          <w:szCs w:val="20"/>
          <w:lang w:val="en-US"/>
        </w:rPr>
        <w:t>&lt;/value&gt;</w:t>
      </w:r>
      <w:r w:rsidRPr="00C37D90">
        <w:rPr>
          <w:rFonts w:ascii="Courier New" w:hAnsi="Courier New" w:cs="Courier New"/>
          <w:color w:val="000000"/>
          <w:sz w:val="20"/>
          <w:szCs w:val="20"/>
          <w:lang w:val="en-US"/>
        </w:rPr>
        <w:t xml:space="preserve">     </w:t>
      </w:r>
    </w:p>
    <w:p w14:paraId="19C90CC9" w14:textId="3CFB4A90" w:rsidR="005521BB" w:rsidRP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489907"/>
        <w:rPr>
          <w:rFonts w:ascii="Courier New" w:hAnsi="Courier New" w:cs="Courier New"/>
          <w:sz w:val="20"/>
          <w:szCs w:val="20"/>
          <w:lang w:val="en-US"/>
        </w:rPr>
      </w:pPr>
      <w:r w:rsidRPr="00C37D90">
        <w:rPr>
          <w:rStyle w:val="tag"/>
          <w:rFonts w:ascii="Courier New" w:hAnsi="Courier New" w:cs="Courier New"/>
          <w:sz w:val="20"/>
          <w:szCs w:val="20"/>
          <w:lang w:val="en-US"/>
        </w:rPr>
        <w:t>&lt;/data&gt;</w:t>
      </w:r>
      <w:r w:rsidRPr="00C37D90">
        <w:rPr>
          <w:rFonts w:ascii="Courier New" w:hAnsi="Courier New" w:cs="Courier New"/>
          <w:color w:val="000000"/>
          <w:sz w:val="20"/>
          <w:szCs w:val="20"/>
          <w:lang w:val="en-US"/>
        </w:rPr>
        <w:t xml:space="preserve"> </w:t>
      </w:r>
    </w:p>
    <w:p w14:paraId="60DF35A8" w14:textId="10AC6010" w:rsidR="005521BB" w:rsidRPr="00F167A6" w:rsidRDefault="005521BB" w:rsidP="005521BB">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8</w:t>
      </w:r>
      <w:r w:rsidRPr="00F167A6">
        <w:rPr>
          <w:lang w:val="en-US"/>
        </w:rPr>
        <w:fldChar w:fldCharType="end"/>
      </w:r>
      <w:r w:rsidRPr="00F167A6">
        <w:rPr>
          <w:lang w:val="en-US"/>
        </w:rPr>
        <w:t xml:space="preserve"> SEEA response upon successfully saving the users entered tag name</w:t>
      </w:r>
    </w:p>
    <w:p w14:paraId="6CBCF6D7" w14:textId="223B059F" w:rsidR="005521BB" w:rsidRPr="00F167A6" w:rsidRDefault="005521BB" w:rsidP="005521BB">
      <w:pPr>
        <w:rPr>
          <w:noProof/>
          <w:lang w:val="en-US"/>
        </w:rPr>
      </w:pPr>
      <w:r w:rsidRPr="00F167A6">
        <w:rPr>
          <w:lang w:val="en-US" w:eastAsia="de-DE"/>
        </w:rPr>
        <w:t xml:space="preserve">The combination process is located inside the </w:t>
      </w:r>
      <w:proofErr w:type="spellStart"/>
      <w:r w:rsidRPr="00F167A6">
        <w:rPr>
          <w:lang w:val="en-US" w:eastAsia="de-DE"/>
        </w:rPr>
        <w:t>TalkToSeeaScree</w:t>
      </w:r>
      <w:r w:rsidR="00D77126" w:rsidRPr="00F167A6">
        <w:rPr>
          <w:lang w:val="en-US" w:eastAsia="de-DE"/>
        </w:rPr>
        <w:t>n.xaml</w:t>
      </w:r>
      <w:r w:rsidRPr="00F167A6">
        <w:rPr>
          <w:lang w:val="en-US" w:eastAsia="de-DE"/>
        </w:rPr>
        <w:t>.cs</w:t>
      </w:r>
      <w:proofErr w:type="spellEnd"/>
      <w:r w:rsidRPr="00F167A6">
        <w:rPr>
          <w:lang w:val="en-US" w:eastAsia="de-DE"/>
        </w:rPr>
        <w:t xml:space="preserve"> file.</w:t>
      </w:r>
      <w:r w:rsidRPr="00F167A6">
        <w:rPr>
          <w:noProof/>
          <w:lang w:val="en-US"/>
        </w:rPr>
        <w:t xml:space="preserve"> The combination process does simply concatenate the name of the tag extracted and the loaded translated response from the resource file.</w:t>
      </w:r>
    </w:p>
    <w:p w14:paraId="6630A4A3" w14:textId="77777777" w:rsid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color w:val="000000"/>
          <w:sz w:val="20"/>
          <w:szCs w:val="20"/>
          <w:lang w:val="en-US"/>
        </w:rPr>
      </w:pPr>
      <w:r w:rsidRPr="00C37D90">
        <w:rPr>
          <w:rFonts w:ascii="Courier New" w:hAnsi="Courier New" w:cs="Courier New"/>
          <w:color w:val="000088"/>
          <w:sz w:val="20"/>
          <w:szCs w:val="20"/>
          <w:lang w:val="en-US"/>
        </w:rPr>
        <w:t>public</w:t>
      </w:r>
      <w:r w:rsidRPr="00C37D90">
        <w:rPr>
          <w:rFonts w:ascii="Courier New" w:hAnsi="Courier New" w:cs="Courier New"/>
          <w:color w:val="000000"/>
          <w:sz w:val="20"/>
          <w:szCs w:val="20"/>
          <w:lang w:val="en-US"/>
        </w:rPr>
        <w:t xml:space="preserve"> </w:t>
      </w:r>
      <w:r w:rsidRPr="00C37D90">
        <w:rPr>
          <w:rFonts w:ascii="Courier New" w:hAnsi="Courier New" w:cs="Courier New"/>
          <w:color w:val="660066"/>
          <w:sz w:val="20"/>
          <w:szCs w:val="20"/>
          <w:lang w:val="en-US"/>
        </w:rPr>
        <w:t>String</w:t>
      </w:r>
      <w:r w:rsidRPr="00C37D90">
        <w:rPr>
          <w:rFonts w:ascii="Courier New" w:hAnsi="Courier New" w:cs="Courier New"/>
          <w:color w:val="000000"/>
          <w:sz w:val="20"/>
          <w:szCs w:val="20"/>
          <w:lang w:val="en-US"/>
        </w:rPr>
        <w:t xml:space="preserve"> </w:t>
      </w:r>
      <w:proofErr w:type="spellStart"/>
      <w:proofErr w:type="gramStart"/>
      <w:r w:rsidRPr="00C37D90">
        <w:rPr>
          <w:rFonts w:ascii="Courier New" w:hAnsi="Courier New" w:cs="Courier New"/>
          <w:color w:val="660066"/>
          <w:sz w:val="20"/>
          <w:szCs w:val="20"/>
          <w:lang w:val="en-US"/>
        </w:rPr>
        <w:t>CreateSEEAResponse</w:t>
      </w:r>
      <w:proofErr w:type="spellEnd"/>
      <w:r w:rsidRPr="00C37D90">
        <w:rPr>
          <w:rFonts w:ascii="Courier New" w:hAnsi="Courier New" w:cs="Courier New"/>
          <w:color w:val="666600"/>
          <w:sz w:val="20"/>
          <w:szCs w:val="20"/>
          <w:lang w:val="en-US"/>
        </w:rPr>
        <w:t>(</w:t>
      </w:r>
      <w:proofErr w:type="gramEnd"/>
      <w:r w:rsidRPr="00C37D90">
        <w:rPr>
          <w:rFonts w:ascii="Courier New" w:hAnsi="Courier New" w:cs="Courier New"/>
          <w:color w:val="000088"/>
          <w:sz w:val="20"/>
          <w:szCs w:val="20"/>
          <w:lang w:val="en-US"/>
        </w:rPr>
        <w:t>string</w:t>
      </w: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tagName</w:t>
      </w:r>
      <w:proofErr w:type="spellEnd"/>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p>
    <w:p w14:paraId="61E43604" w14:textId="533CFFDD" w:rsidR="00C37D90" w:rsidRP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sz w:val="20"/>
          <w:szCs w:val="20"/>
          <w:lang w:val="en-US"/>
        </w:rPr>
      </w:pPr>
      <w:r w:rsidRPr="00C37D90">
        <w:rPr>
          <w:rFonts w:ascii="Courier New" w:hAnsi="Courier New" w:cs="Courier New"/>
          <w:color w:val="666600"/>
          <w:sz w:val="20"/>
          <w:szCs w:val="20"/>
          <w:lang w:val="en-US"/>
        </w:rPr>
        <w:t>{</w:t>
      </w:r>
    </w:p>
    <w:p w14:paraId="70A35D65" w14:textId="77777777" w:rsidR="00C37D90"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color w:val="666600"/>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660066"/>
          <w:sz w:val="20"/>
          <w:szCs w:val="20"/>
          <w:lang w:val="en-US"/>
        </w:rPr>
        <w:t>String</w:t>
      </w: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seeaResponse</w:t>
      </w:r>
      <w:proofErr w:type="spellEnd"/>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660066"/>
          <w:sz w:val="20"/>
          <w:szCs w:val="20"/>
          <w:lang w:val="en-US"/>
        </w:rPr>
        <w:t>ExtractTagFromUserInput</w:t>
      </w:r>
      <w:proofErr w:type="spellEnd"/>
      <w:r w:rsidRPr="00C37D90">
        <w:rPr>
          <w:rFonts w:ascii="Courier New" w:hAnsi="Courier New" w:cs="Courier New"/>
          <w:color w:val="666600"/>
          <w:sz w:val="20"/>
          <w:szCs w:val="20"/>
          <w:lang w:val="en-US"/>
        </w:rPr>
        <w:t>(</w:t>
      </w:r>
      <w:proofErr w:type="spellStart"/>
      <w:r w:rsidRPr="00C37D90">
        <w:rPr>
          <w:rFonts w:ascii="Courier New" w:hAnsi="Courier New" w:cs="Courier New"/>
          <w:color w:val="000000"/>
          <w:sz w:val="20"/>
          <w:szCs w:val="20"/>
          <w:lang w:val="en-US"/>
        </w:rPr>
        <w:t>tagName</w:t>
      </w:r>
      <w:proofErr w:type="spellEnd"/>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 xml:space="preserve"> </w:t>
      </w:r>
      <w:r w:rsidRPr="00C37D90">
        <w:rPr>
          <w:rFonts w:ascii="Courier New" w:hAnsi="Courier New" w:cs="Courier New"/>
          <w:color w:val="666600"/>
          <w:sz w:val="20"/>
          <w:szCs w:val="20"/>
          <w:lang w:val="en-US"/>
        </w:rPr>
        <w:t>+</w:t>
      </w:r>
    </w:p>
    <w:p w14:paraId="15016368" w14:textId="6B32C2A8" w:rsidR="00C37D90" w:rsidRP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color w:val="008800"/>
          <w:sz w:val="20"/>
          <w:szCs w:val="20"/>
          <w:lang w:val="en-US"/>
        </w:rPr>
      </w:pPr>
      <w:r>
        <w:rPr>
          <w:rFonts w:ascii="Courier New" w:hAnsi="Courier New" w:cs="Courier New"/>
          <w:color w:val="008800"/>
          <w:sz w:val="20"/>
          <w:szCs w:val="20"/>
          <w:lang w:val="en-US"/>
        </w:rPr>
        <w:t xml:space="preserve">                       </w:t>
      </w:r>
      <w:r w:rsidRPr="00C37D90">
        <w:rPr>
          <w:rFonts w:ascii="Courier New" w:hAnsi="Courier New" w:cs="Courier New"/>
          <w:color w:val="008800"/>
          <w:sz w:val="20"/>
          <w:szCs w:val="20"/>
          <w:lang w:val="en-US"/>
        </w:rPr>
        <w:t>"</w:t>
      </w:r>
      <w:r>
        <w:rPr>
          <w:rFonts w:ascii="Courier New" w:hAnsi="Courier New" w:cs="Courier New"/>
          <w:color w:val="008800"/>
          <w:sz w:val="20"/>
          <w:szCs w:val="20"/>
          <w:lang w:val="en-US"/>
        </w:rPr>
        <w:t xml:space="preserve"> </w:t>
      </w:r>
      <w:r w:rsidRPr="00C37D90">
        <w:rPr>
          <w:rFonts w:ascii="Courier New" w:hAnsi="Courier New" w:cs="Courier New"/>
          <w:color w:val="008800"/>
          <w:sz w:val="20"/>
          <w:szCs w:val="20"/>
          <w:lang w:val="en-US"/>
        </w:rPr>
        <w:t>"</w:t>
      </w:r>
      <w:r w:rsidRPr="00C37D90">
        <w:rPr>
          <w:rFonts w:ascii="Courier New" w:hAnsi="Courier New" w:cs="Courier New"/>
          <w:color w:val="666600"/>
          <w:sz w:val="20"/>
          <w:szCs w:val="20"/>
          <w:lang w:val="en-US"/>
        </w:rPr>
        <w:t>+</w:t>
      </w:r>
      <w:proofErr w:type="spellStart"/>
      <w:r w:rsidRPr="00C37D90">
        <w:rPr>
          <w:rFonts w:ascii="Courier New" w:hAnsi="Courier New" w:cs="Courier New"/>
          <w:color w:val="660066"/>
          <w:sz w:val="20"/>
          <w:szCs w:val="20"/>
          <w:lang w:val="en-US"/>
        </w:rPr>
        <w:t>AppResources</w:t>
      </w:r>
      <w:r w:rsidRPr="00C37D90">
        <w:rPr>
          <w:rFonts w:ascii="Courier New" w:hAnsi="Courier New" w:cs="Courier New"/>
          <w:color w:val="666600"/>
          <w:sz w:val="20"/>
          <w:szCs w:val="20"/>
          <w:lang w:val="en-US"/>
        </w:rPr>
        <w:t>.</w:t>
      </w:r>
      <w:r w:rsidRPr="00C37D90">
        <w:rPr>
          <w:rFonts w:ascii="Courier New" w:hAnsi="Courier New" w:cs="Courier New"/>
          <w:color w:val="000000"/>
          <w:sz w:val="20"/>
          <w:szCs w:val="20"/>
          <w:lang w:val="en-US"/>
        </w:rPr>
        <w:t>seeaResponse</w:t>
      </w:r>
      <w:proofErr w:type="spellEnd"/>
      <w:r w:rsidRPr="00C37D90">
        <w:rPr>
          <w:rFonts w:ascii="Courier New" w:hAnsi="Courier New" w:cs="Courier New"/>
          <w:color w:val="666600"/>
          <w:sz w:val="20"/>
          <w:szCs w:val="20"/>
          <w:lang w:val="en-US"/>
        </w:rPr>
        <w:t>;</w:t>
      </w:r>
    </w:p>
    <w:p w14:paraId="08A312AD" w14:textId="01696092" w:rsidR="00C37D90" w:rsidRP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sz w:val="20"/>
          <w:szCs w:val="20"/>
          <w:lang w:val="en-US"/>
        </w:rPr>
      </w:pPr>
      <w:r w:rsidRPr="00C37D90">
        <w:rPr>
          <w:rFonts w:ascii="Courier New" w:hAnsi="Courier New" w:cs="Courier New"/>
          <w:color w:val="000000"/>
          <w:sz w:val="20"/>
          <w:szCs w:val="20"/>
          <w:lang w:val="en-US"/>
        </w:rPr>
        <w:t xml:space="preserve"> </w:t>
      </w:r>
      <w:r w:rsidRPr="00C37D90">
        <w:rPr>
          <w:rFonts w:ascii="Courier New" w:hAnsi="Courier New" w:cs="Courier New"/>
          <w:color w:val="000088"/>
          <w:sz w:val="20"/>
          <w:szCs w:val="20"/>
          <w:lang w:val="en-US"/>
        </w:rPr>
        <w:t>return</w:t>
      </w:r>
      <w:r w:rsidRPr="00C37D90">
        <w:rPr>
          <w:rFonts w:ascii="Courier New" w:hAnsi="Courier New" w:cs="Courier New"/>
          <w:color w:val="000000"/>
          <w:sz w:val="20"/>
          <w:szCs w:val="20"/>
          <w:lang w:val="en-US"/>
        </w:rPr>
        <w:t xml:space="preserve"> </w:t>
      </w:r>
      <w:proofErr w:type="spellStart"/>
      <w:r w:rsidRPr="00C37D90">
        <w:rPr>
          <w:rFonts w:ascii="Courier New" w:hAnsi="Courier New" w:cs="Courier New"/>
          <w:color w:val="000000"/>
          <w:sz w:val="20"/>
          <w:szCs w:val="20"/>
          <w:lang w:val="en-US"/>
        </w:rPr>
        <w:t>seeaResponse</w:t>
      </w:r>
      <w:proofErr w:type="spellEnd"/>
      <w:r w:rsidRPr="00C37D90">
        <w:rPr>
          <w:rFonts w:ascii="Courier New" w:hAnsi="Courier New" w:cs="Courier New"/>
          <w:color w:val="666600"/>
          <w:sz w:val="20"/>
          <w:szCs w:val="20"/>
          <w:lang w:val="en-US"/>
        </w:rPr>
        <w:t>;</w:t>
      </w:r>
    </w:p>
    <w:p w14:paraId="5BCD15F4" w14:textId="574B72BE" w:rsidR="005521BB" w:rsidRPr="00C37D90"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sz w:val="20"/>
          <w:szCs w:val="20"/>
          <w:lang w:val="en-US"/>
        </w:rPr>
      </w:pPr>
      <w:r w:rsidRPr="00C37D90">
        <w:rPr>
          <w:rFonts w:ascii="Courier New" w:hAnsi="Courier New" w:cs="Courier New"/>
          <w:color w:val="666600"/>
          <w:sz w:val="20"/>
          <w:szCs w:val="20"/>
          <w:lang w:val="en-US"/>
        </w:rPr>
        <w:t>}</w:t>
      </w:r>
    </w:p>
    <w:p w14:paraId="295C8471" w14:textId="1CDEA52A" w:rsidR="005521BB" w:rsidRPr="00F167A6" w:rsidRDefault="005521BB" w:rsidP="005521BB">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9</w:t>
      </w:r>
      <w:r w:rsidRPr="00F167A6">
        <w:rPr>
          <w:lang w:val="en-US"/>
        </w:rPr>
        <w:fldChar w:fldCharType="end"/>
      </w:r>
      <w:r w:rsidRPr="00F167A6">
        <w:rPr>
          <w:lang w:val="en-US"/>
        </w:rPr>
        <w:t xml:space="preserve"> </w:t>
      </w:r>
      <w:proofErr w:type="spellStart"/>
      <w:r w:rsidRPr="00F167A6">
        <w:rPr>
          <w:lang w:val="en-US"/>
        </w:rPr>
        <w:t>CreateSEEAResponse</w:t>
      </w:r>
      <w:proofErr w:type="spellEnd"/>
      <w:r w:rsidRPr="00F167A6">
        <w:rPr>
          <w:lang w:val="en-US"/>
        </w:rPr>
        <w:t xml:space="preserve"> method which handles the combination process</w:t>
      </w:r>
    </w:p>
    <w:p w14:paraId="65C64756" w14:textId="77777777" w:rsidR="00C37D90" w:rsidRDefault="00C37D90" w:rsidP="005521BB">
      <w:pPr>
        <w:rPr>
          <w:lang w:val="en-US" w:eastAsia="de-DE"/>
        </w:rPr>
      </w:pPr>
    </w:p>
    <w:p w14:paraId="51A2FC5B" w14:textId="047DB646" w:rsidR="005521BB" w:rsidRPr="00F167A6" w:rsidRDefault="005521BB" w:rsidP="005521BB">
      <w:pPr>
        <w:rPr>
          <w:lang w:val="en-US" w:eastAsia="de-DE"/>
        </w:rPr>
      </w:pPr>
      <w:r w:rsidRPr="00F167A6">
        <w:rPr>
          <w:lang w:val="en-US" w:eastAsia="de-DE"/>
        </w:rPr>
        <w:t>The result of this phase is a string containing the SEEA response textually, this string is being placed inside the frame of SEEA response.</w:t>
      </w:r>
    </w:p>
    <w:p w14:paraId="2903050C" w14:textId="77B57C6E" w:rsidR="003B573A" w:rsidRPr="00F167A6" w:rsidRDefault="005521BB" w:rsidP="003B573A">
      <w:pPr>
        <w:rPr>
          <w:lang w:val="en-US" w:eastAsia="de-DE"/>
        </w:rPr>
      </w:pPr>
      <w:r w:rsidRPr="00F167A6">
        <w:rPr>
          <w:lang w:val="en-US" w:eastAsia="de-DE"/>
        </w:rPr>
        <w:t xml:space="preserve">The frame of SEEA response </w:t>
      </w:r>
      <w:r w:rsidR="003B573A" w:rsidRPr="00F167A6">
        <w:rPr>
          <w:lang w:val="en-US" w:eastAsia="de-DE"/>
        </w:rPr>
        <w:t xml:space="preserve">is being created by code, and not using a UI builder, and can be found inside the </w:t>
      </w:r>
      <w:proofErr w:type="spellStart"/>
      <w:r w:rsidR="003B573A" w:rsidRPr="00F167A6">
        <w:rPr>
          <w:lang w:val="en-US" w:eastAsia="de-DE"/>
        </w:rPr>
        <w:t>SeeaTalkFrame.cs</w:t>
      </w:r>
      <w:proofErr w:type="spellEnd"/>
      <w:r w:rsidR="003B573A" w:rsidRPr="00F167A6">
        <w:rPr>
          <w:lang w:val="en-US" w:eastAsia="de-DE"/>
        </w:rPr>
        <w:t xml:space="preserve"> file.</w:t>
      </w:r>
    </w:p>
    <w:p w14:paraId="6579DDA3" w14:textId="3703F17F" w:rsidR="003B573A" w:rsidRPr="00F167A6" w:rsidRDefault="003B573A" w:rsidP="005521BB">
      <w:pPr>
        <w:rPr>
          <w:lang w:val="en-US" w:eastAsia="de-DE"/>
        </w:rPr>
      </w:pPr>
      <w:r w:rsidRPr="00F167A6">
        <w:rPr>
          <w:lang w:val="en-US" w:eastAsia="de-DE"/>
        </w:rPr>
        <w:t xml:space="preserve">This frame contains a Text property that shall contain the SEEA response. </w:t>
      </w:r>
    </w:p>
    <w:p w14:paraId="443D1E05" w14:textId="619F7B8D" w:rsidR="003B573A" w:rsidRPr="00F167A6" w:rsidRDefault="003B573A" w:rsidP="003B573A">
      <w:pPr>
        <w:keepNext/>
        <w:rPr>
          <w:noProof/>
          <w:lang w:val="en-US" w:eastAsia="de-DE"/>
        </w:rPr>
      </w:pPr>
      <w:r w:rsidRPr="00F167A6">
        <w:rPr>
          <w:lang w:val="en-US" w:eastAsia="de-DE"/>
        </w:rPr>
        <w:t xml:space="preserve">In order to display the frame on the chat screen, it shall be added to the </w:t>
      </w:r>
      <w:proofErr w:type="spellStart"/>
      <w:r w:rsidRPr="00F167A6">
        <w:rPr>
          <w:lang w:val="en-US" w:eastAsia="de-DE"/>
        </w:rPr>
        <w:t>stacklayout</w:t>
      </w:r>
      <w:proofErr w:type="spellEnd"/>
      <w:r w:rsidRPr="00F167A6">
        <w:rPr>
          <w:lang w:val="en-US" w:eastAsia="de-DE"/>
        </w:rPr>
        <w:t xml:space="preserve"> called “</w:t>
      </w:r>
      <w:proofErr w:type="spellStart"/>
      <w:r w:rsidRPr="00F167A6">
        <w:rPr>
          <w:lang w:val="en-US" w:eastAsia="de-DE"/>
        </w:rPr>
        <w:t>chat_messages_stack</w:t>
      </w:r>
      <w:proofErr w:type="spellEnd"/>
      <w:r w:rsidRPr="00F167A6">
        <w:rPr>
          <w:lang w:val="en-US" w:eastAsia="de-DE"/>
        </w:rPr>
        <w:t>”</w:t>
      </w:r>
      <w:r w:rsidR="00710BE0">
        <w:rPr>
          <w:lang w:val="en-US" w:eastAsia="de-DE"/>
        </w:rPr>
        <w:t xml:space="preserve"> (see code snippet 1)</w:t>
      </w:r>
      <w:r w:rsidRPr="00F167A6">
        <w:rPr>
          <w:lang w:val="en-US" w:eastAsia="de-DE"/>
        </w:rPr>
        <w:t>.</w:t>
      </w:r>
      <w:r w:rsidRPr="00F167A6">
        <w:rPr>
          <w:noProof/>
          <w:lang w:val="en-US" w:eastAsia="de-DE"/>
        </w:rPr>
        <w:t xml:space="preserve"> </w:t>
      </w:r>
    </w:p>
    <w:p w14:paraId="5A4B0F07" w14:textId="7C79271C" w:rsidR="003B573A" w:rsidRDefault="003B573A" w:rsidP="005521BB">
      <w:pPr>
        <w:rPr>
          <w:lang w:val="en-US" w:eastAsia="de-DE"/>
        </w:rPr>
      </w:pPr>
    </w:p>
    <w:p w14:paraId="4EDE49F8" w14:textId="40C87F0B" w:rsidR="00710BE0" w:rsidRDefault="00710BE0" w:rsidP="005521BB">
      <w:pPr>
        <w:rPr>
          <w:lang w:val="en-US" w:eastAsia="de-DE"/>
        </w:rPr>
      </w:pPr>
    </w:p>
    <w:p w14:paraId="66BE9B91" w14:textId="77777777" w:rsidR="00710BE0" w:rsidRPr="00F167A6" w:rsidRDefault="00710BE0" w:rsidP="005521BB">
      <w:pPr>
        <w:rPr>
          <w:lang w:val="en-US" w:eastAsia="de-DE"/>
        </w:rPr>
      </w:pPr>
    </w:p>
    <w:p w14:paraId="0227F56E" w14:textId="77777777" w:rsidR="003B573A" w:rsidRPr="00F167A6" w:rsidRDefault="003B573A" w:rsidP="005521BB">
      <w:pPr>
        <w:rPr>
          <w:lang w:val="en-US" w:eastAsia="de-DE"/>
        </w:rPr>
      </w:pPr>
    </w:p>
    <w:p w14:paraId="5731997A" w14:textId="3962E9F6" w:rsidR="003B573A" w:rsidRDefault="003B573A" w:rsidP="005521BB">
      <w:pPr>
        <w:rPr>
          <w:lang w:val="en-US" w:eastAsia="de-DE"/>
        </w:rPr>
      </w:pPr>
      <w:proofErr w:type="spellStart"/>
      <w:r w:rsidRPr="00F167A6">
        <w:rPr>
          <w:lang w:val="en-US" w:eastAsia="de-DE"/>
        </w:rPr>
        <w:t>chat_messages_stack</w:t>
      </w:r>
      <w:proofErr w:type="spellEnd"/>
      <w:r w:rsidRPr="00F167A6">
        <w:rPr>
          <w:lang w:val="en-US" w:eastAsia="de-DE"/>
        </w:rPr>
        <w:t xml:space="preserve"> contains both the users as well as SEEA messages, and what is differentiating those two to the user is their location on the screen, whether on the left or the right side as well as their colors, where SEEA responses are presented with a shade of red and the users are in white.</w:t>
      </w:r>
    </w:p>
    <w:p w14:paraId="4595361D" w14:textId="77777777" w:rsid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000000"/>
          <w:sz w:val="20"/>
          <w:szCs w:val="20"/>
          <w:lang w:val="en-US"/>
        </w:rPr>
      </w:pPr>
      <w:r w:rsidRPr="00710BE0">
        <w:rPr>
          <w:rStyle w:val="tag"/>
          <w:rFonts w:ascii="Courier New" w:hAnsi="Courier New" w:cs="Courier New"/>
          <w:sz w:val="20"/>
          <w:szCs w:val="20"/>
          <w:lang w:val="en-US"/>
        </w:rPr>
        <w:t>&lt;</w:t>
      </w:r>
      <w:proofErr w:type="spellStart"/>
      <w:r w:rsidRPr="00710BE0">
        <w:rPr>
          <w:rStyle w:val="tag"/>
          <w:rFonts w:ascii="Courier New" w:hAnsi="Courier New" w:cs="Courier New"/>
          <w:sz w:val="20"/>
          <w:szCs w:val="20"/>
          <w:lang w:val="en-US"/>
        </w:rPr>
        <w:t>StackLayout</w:t>
      </w:r>
      <w:proofErr w:type="spellEnd"/>
      <w:r w:rsidRPr="00710BE0">
        <w:rPr>
          <w:rFonts w:ascii="Courier New" w:hAnsi="Courier New" w:cs="Courier New"/>
          <w:color w:val="000000"/>
          <w:sz w:val="20"/>
          <w:szCs w:val="20"/>
          <w:lang w:val="en-US"/>
        </w:rPr>
        <w:t> </w:t>
      </w:r>
      <w:proofErr w:type="spellStart"/>
      <w:proofErr w:type="gramStart"/>
      <w:r w:rsidRPr="00710BE0">
        <w:rPr>
          <w:rStyle w:val="atn"/>
          <w:rFonts w:ascii="Courier New" w:hAnsi="Courier New" w:cs="Courier New"/>
          <w:sz w:val="20"/>
          <w:szCs w:val="20"/>
          <w:lang w:val="en-US"/>
        </w:rPr>
        <w:t>x:Name</w:t>
      </w:r>
      <w:proofErr w:type="spellEnd"/>
      <w:proofErr w:type="gramEnd"/>
      <w:r w:rsidRPr="00710BE0">
        <w:rPr>
          <w:rFonts w:ascii="Courier New" w:hAnsi="Courier New" w:cs="Courier New"/>
          <w:color w:val="666600"/>
          <w:sz w:val="20"/>
          <w:szCs w:val="20"/>
          <w:lang w:val="en-US"/>
        </w:rPr>
        <w:t>=</w:t>
      </w:r>
      <w:r w:rsidRPr="00710BE0">
        <w:rPr>
          <w:rStyle w:val="atv"/>
          <w:rFonts w:ascii="Courier New" w:hAnsi="Courier New" w:cs="Courier New"/>
          <w:sz w:val="20"/>
          <w:szCs w:val="20"/>
          <w:lang w:val="en-US"/>
        </w:rPr>
        <w:t>"</w:t>
      </w:r>
      <w:proofErr w:type="spellStart"/>
      <w:r w:rsidRPr="00710BE0">
        <w:rPr>
          <w:rStyle w:val="atv"/>
          <w:rFonts w:ascii="Courier New" w:hAnsi="Courier New" w:cs="Courier New"/>
          <w:sz w:val="20"/>
          <w:szCs w:val="20"/>
          <w:lang w:val="en-US"/>
        </w:rPr>
        <w:t>chat_messages_stack</w:t>
      </w:r>
      <w:proofErr w:type="spellEnd"/>
      <w:r w:rsidRPr="00710BE0">
        <w:rPr>
          <w:rStyle w:val="atv"/>
          <w:rFonts w:ascii="Courier New" w:hAnsi="Courier New" w:cs="Courier New"/>
          <w:sz w:val="20"/>
          <w:szCs w:val="20"/>
          <w:lang w:val="en-US"/>
        </w:rPr>
        <w:t>"</w:t>
      </w:r>
      <w:r w:rsidRPr="00710BE0">
        <w:rPr>
          <w:rFonts w:ascii="Courier New" w:hAnsi="Courier New" w:cs="Courier New"/>
          <w:color w:val="000000"/>
          <w:sz w:val="20"/>
          <w:szCs w:val="20"/>
          <w:lang w:val="en-US"/>
        </w:rPr>
        <w:t> </w:t>
      </w:r>
    </w:p>
    <w:p w14:paraId="0849BE9F" w14:textId="77777777" w:rsidR="00710BE0" w:rsidRP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US"/>
        </w:rPr>
      </w:pPr>
      <w:r>
        <w:rPr>
          <w:rFonts w:ascii="Courier New" w:hAnsi="Courier New" w:cs="Courier New"/>
          <w:color w:val="000000"/>
          <w:sz w:val="20"/>
          <w:szCs w:val="20"/>
          <w:lang w:val="en-US"/>
        </w:rPr>
        <w:lastRenderedPageBreak/>
        <w:tab/>
        <w:t xml:space="preserve">      </w:t>
      </w:r>
      <w:proofErr w:type="spellStart"/>
      <w:r w:rsidRPr="00710BE0">
        <w:rPr>
          <w:rStyle w:val="atn"/>
          <w:rFonts w:ascii="Courier New" w:hAnsi="Courier New" w:cs="Courier New"/>
          <w:sz w:val="20"/>
          <w:szCs w:val="20"/>
          <w:lang w:val="en-US"/>
        </w:rPr>
        <w:t>VerticalOptions</w:t>
      </w:r>
      <w:proofErr w:type="spellEnd"/>
      <w:r w:rsidRPr="00710BE0">
        <w:rPr>
          <w:rFonts w:ascii="Courier New" w:hAnsi="Courier New" w:cs="Courier New"/>
          <w:color w:val="666600"/>
          <w:sz w:val="20"/>
          <w:szCs w:val="20"/>
          <w:lang w:val="en-US"/>
        </w:rPr>
        <w:t>=</w:t>
      </w:r>
      <w:r w:rsidRPr="00710BE0">
        <w:rPr>
          <w:rStyle w:val="atv"/>
          <w:rFonts w:ascii="Courier New" w:hAnsi="Courier New" w:cs="Courier New"/>
          <w:sz w:val="20"/>
          <w:szCs w:val="20"/>
          <w:lang w:val="en-US"/>
        </w:rPr>
        <w:t>"</w:t>
      </w:r>
      <w:proofErr w:type="spellStart"/>
      <w:r w:rsidRPr="00710BE0">
        <w:rPr>
          <w:rStyle w:val="atv"/>
          <w:rFonts w:ascii="Courier New" w:hAnsi="Courier New" w:cs="Courier New"/>
          <w:sz w:val="20"/>
          <w:szCs w:val="20"/>
          <w:lang w:val="en-US"/>
        </w:rPr>
        <w:t>StartAndExpand</w:t>
      </w:r>
      <w:proofErr w:type="spellEnd"/>
      <w:r w:rsidRPr="00710BE0">
        <w:rPr>
          <w:rStyle w:val="atv"/>
          <w:rFonts w:ascii="Courier New" w:hAnsi="Courier New" w:cs="Courier New"/>
          <w:sz w:val="20"/>
          <w:szCs w:val="20"/>
          <w:lang w:val="en-US"/>
        </w:rPr>
        <w:t>"</w:t>
      </w:r>
      <w:r w:rsidRPr="00710BE0">
        <w:rPr>
          <w:rStyle w:val="tag"/>
          <w:rFonts w:ascii="Courier New" w:hAnsi="Courier New" w:cs="Courier New"/>
          <w:sz w:val="20"/>
          <w:szCs w:val="20"/>
          <w:lang w:val="en-US"/>
        </w:rPr>
        <w:t>/&gt;</w:t>
      </w:r>
    </w:p>
    <w:p w14:paraId="22B64581" w14:textId="1710002A" w:rsidR="00710BE0" w:rsidRPr="00F167A6" w:rsidRDefault="00710BE0" w:rsidP="00710BE0">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Pr>
          <w:noProof/>
          <w:lang w:val="en-US"/>
        </w:rPr>
        <w:t>10</w:t>
      </w:r>
      <w:r w:rsidRPr="00F167A6">
        <w:rPr>
          <w:lang w:val="en-US"/>
        </w:rPr>
        <w:fldChar w:fldCharType="end"/>
      </w:r>
      <w:r w:rsidRPr="00F167A6">
        <w:rPr>
          <w:lang w:val="en-US"/>
        </w:rPr>
        <w:t xml:space="preserve"> </w:t>
      </w:r>
      <w:proofErr w:type="spellStart"/>
      <w:r>
        <w:rPr>
          <w:lang w:val="en-US"/>
        </w:rPr>
        <w:t>chat_messages_stack</w:t>
      </w:r>
      <w:proofErr w:type="spellEnd"/>
      <w:r>
        <w:rPr>
          <w:lang w:val="en-US"/>
        </w:rPr>
        <w:t xml:space="preserve"> declaration in </w:t>
      </w:r>
      <w:proofErr w:type="spellStart"/>
      <w:r>
        <w:rPr>
          <w:lang w:val="en-US"/>
        </w:rPr>
        <w:t>TalkToSeea.xaml</w:t>
      </w:r>
      <w:proofErr w:type="spellEnd"/>
    </w:p>
    <w:p w14:paraId="2B4469C5" w14:textId="726173FE" w:rsidR="000E2EA1" w:rsidRPr="00F167A6" w:rsidRDefault="00D940E2" w:rsidP="000E2EA1">
      <w:pPr>
        <w:jc w:val="left"/>
        <w:rPr>
          <w:lang w:val="en-US"/>
        </w:rPr>
      </w:pPr>
      <w:r w:rsidRPr="00F167A6">
        <w:rPr>
          <w:lang w:val="en-US" w:eastAsia="de-DE"/>
        </w:rPr>
        <w:t xml:space="preserve">In case the user did not use the virtual keyboard to enter the input but </w:t>
      </w:r>
      <w:r w:rsidR="000E2EA1" w:rsidRPr="00F167A6">
        <w:rPr>
          <w:lang w:val="en-US" w:eastAsia="de-DE"/>
        </w:rPr>
        <w:t>rather the</w:t>
      </w:r>
      <w:r w:rsidRPr="00F167A6">
        <w:rPr>
          <w:lang w:val="en-US" w:eastAsia="de-DE"/>
        </w:rPr>
        <w:t xml:space="preserve"> voice, the textual </w:t>
      </w:r>
      <w:r w:rsidR="000E2EA1" w:rsidRPr="00F167A6">
        <w:rPr>
          <w:lang w:val="en-US" w:eastAsia="de-DE"/>
        </w:rPr>
        <w:t>response</w:t>
      </w:r>
      <w:r w:rsidRPr="00F167A6">
        <w:rPr>
          <w:lang w:val="en-US" w:eastAsia="de-DE"/>
        </w:rPr>
        <w:t xml:space="preserve"> generated shall be</w:t>
      </w:r>
      <w:r w:rsidR="000E2EA1" w:rsidRPr="00F167A6">
        <w:rPr>
          <w:lang w:val="en-US" w:eastAsia="de-DE"/>
        </w:rPr>
        <w:t xml:space="preserve"> then</w:t>
      </w:r>
      <w:r w:rsidRPr="00F167A6">
        <w:rPr>
          <w:lang w:val="en-US" w:eastAsia="de-DE"/>
        </w:rPr>
        <w:t xml:space="preserve"> </w:t>
      </w:r>
      <w:r w:rsidR="000E2EA1" w:rsidRPr="00F167A6">
        <w:rPr>
          <w:lang w:val="en-US" w:eastAsia="de-DE"/>
        </w:rPr>
        <w:t xml:space="preserve">parsed to a </w:t>
      </w:r>
      <w:r w:rsidRPr="00F167A6">
        <w:rPr>
          <w:lang w:val="en-US" w:eastAsia="de-DE"/>
        </w:rPr>
        <w:t xml:space="preserve">speech response using the </w:t>
      </w:r>
      <w:hyperlink w:anchor="_Xam.Plugins.TextToSpeech" w:history="1">
        <w:proofErr w:type="spellStart"/>
        <w:r w:rsidRPr="00F167A6">
          <w:rPr>
            <w:rStyle w:val="Hyperlink"/>
            <w:lang w:val="en-US"/>
          </w:rPr>
          <w:t>Xam.plugins.TextToSpeech</w:t>
        </w:r>
        <w:proofErr w:type="spellEnd"/>
        <w:r w:rsidRPr="00F167A6">
          <w:rPr>
            <w:rStyle w:val="Hyperlink"/>
            <w:lang w:val="en-US"/>
          </w:rPr>
          <w:t xml:space="preserve"> 4.0.0.7</w:t>
        </w:r>
      </w:hyperlink>
      <w:r w:rsidR="000E2EA1" w:rsidRPr="00F167A6">
        <w:rPr>
          <w:lang w:val="en-US"/>
        </w:rPr>
        <w:t xml:space="preserve"> plugin.</w:t>
      </w:r>
    </w:p>
    <w:p w14:paraId="1FABBB3B" w14:textId="1433F0D1" w:rsidR="000E2EA1" w:rsidRPr="00F167A6" w:rsidRDefault="000E2EA1" w:rsidP="000E2EA1">
      <w:pPr>
        <w:jc w:val="left"/>
        <w:rPr>
          <w:lang w:val="en-US"/>
        </w:rPr>
      </w:pPr>
      <w:r w:rsidRPr="00F167A6">
        <w:rPr>
          <w:lang w:val="en-US"/>
        </w:rPr>
        <w:t xml:space="preserve">The usage of this plugin is done via calling the </w:t>
      </w:r>
      <w:proofErr w:type="gramStart"/>
      <w:r w:rsidRPr="00F167A6">
        <w:rPr>
          <w:lang w:val="en-US"/>
        </w:rPr>
        <w:t>Speak(</w:t>
      </w:r>
      <w:proofErr w:type="gramEnd"/>
      <w:r w:rsidRPr="00F167A6">
        <w:rPr>
          <w:lang w:val="en-US"/>
        </w:rPr>
        <w:t>) function inside the</w:t>
      </w:r>
      <w:r w:rsidR="001E684B" w:rsidRPr="00F167A6">
        <w:rPr>
          <w:lang w:val="en-US"/>
        </w:rPr>
        <w:t xml:space="preserve"> </w:t>
      </w:r>
      <w:proofErr w:type="spellStart"/>
      <w:r w:rsidRPr="00F167A6">
        <w:rPr>
          <w:lang w:val="en-US"/>
        </w:rPr>
        <w:t>CrossTextToSpeech</w:t>
      </w:r>
      <w:proofErr w:type="spellEnd"/>
      <w:r w:rsidR="001E684B" w:rsidRPr="00F167A6">
        <w:rPr>
          <w:lang w:val="en-US"/>
        </w:rPr>
        <w:t xml:space="preserve"> class implemented in the plugin installed.</w:t>
      </w:r>
    </w:p>
    <w:p w14:paraId="27AA42AA" w14:textId="3B3C8461" w:rsidR="001E684B" w:rsidRPr="00F167A6" w:rsidRDefault="001E684B" w:rsidP="001E684B">
      <w:pPr>
        <w:jc w:val="left"/>
        <w:rPr>
          <w:lang w:val="en-US"/>
        </w:rPr>
      </w:pPr>
      <w:proofErr w:type="spellStart"/>
      <w:proofErr w:type="gramStart"/>
      <w:r w:rsidRPr="00F167A6">
        <w:rPr>
          <w:lang w:val="en-US"/>
        </w:rPr>
        <w:t>TriggerSeeaRespond</w:t>
      </w:r>
      <w:proofErr w:type="spellEnd"/>
      <w:r w:rsidRPr="00F167A6">
        <w:rPr>
          <w:lang w:val="en-US"/>
        </w:rPr>
        <w:t>(</w:t>
      </w:r>
      <w:proofErr w:type="gramEnd"/>
      <w:r w:rsidRPr="00F167A6">
        <w:rPr>
          <w:lang w:val="en-US"/>
        </w:rPr>
        <w:t xml:space="preserve">) method checks which input entering method has been used by checking the visible views, either the text or the speech view, to determine whether to call the Speak() method or not after adding the SEEA chat frame to the chat </w:t>
      </w:r>
      <w:proofErr w:type="spellStart"/>
      <w:r w:rsidRPr="00F167A6">
        <w:rPr>
          <w:lang w:val="en-US"/>
        </w:rPr>
        <w:t>stacklayout</w:t>
      </w:r>
      <w:proofErr w:type="spellEnd"/>
      <w:r w:rsidRPr="00F167A6">
        <w:rPr>
          <w:lang w:val="en-US"/>
        </w:rPr>
        <w:t xml:space="preserve"> as shown in the following code snippet.</w:t>
      </w:r>
    </w:p>
    <w:p w14:paraId="0F03B829"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88"/>
          <w:sz w:val="20"/>
          <w:szCs w:val="20"/>
          <w:lang w:val="en-US"/>
        </w:rPr>
        <w:t>public</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void</w:t>
      </w:r>
      <w:r w:rsidRPr="00710BE0">
        <w:rPr>
          <w:rFonts w:ascii="Courier New" w:hAnsi="Courier New" w:cs="Courier New"/>
          <w:color w:val="000000"/>
          <w:sz w:val="20"/>
          <w:szCs w:val="20"/>
          <w:lang w:val="en-US"/>
        </w:rPr>
        <w:t xml:space="preserve"> </w:t>
      </w:r>
      <w:proofErr w:type="spellStart"/>
      <w:proofErr w:type="gramStart"/>
      <w:r w:rsidRPr="00710BE0">
        <w:rPr>
          <w:rFonts w:ascii="Courier New" w:hAnsi="Courier New" w:cs="Courier New"/>
          <w:color w:val="660066"/>
          <w:sz w:val="20"/>
          <w:szCs w:val="20"/>
          <w:lang w:val="en-US"/>
        </w:rPr>
        <w:t>TriggerSeeaRespond</w:t>
      </w:r>
      <w:proofErr w:type="spellEnd"/>
      <w:r w:rsidRPr="00710BE0">
        <w:rPr>
          <w:rFonts w:ascii="Courier New" w:hAnsi="Courier New" w:cs="Courier New"/>
          <w:color w:val="666600"/>
          <w:sz w:val="20"/>
          <w:szCs w:val="20"/>
          <w:lang w:val="en-US"/>
        </w:rPr>
        <w:t>(</w:t>
      </w:r>
      <w:proofErr w:type="gramEnd"/>
      <w:r w:rsidRPr="00710BE0">
        <w:rPr>
          <w:rFonts w:ascii="Courier New" w:hAnsi="Courier New" w:cs="Courier New"/>
          <w:color w:val="660066"/>
          <w:sz w:val="20"/>
          <w:szCs w:val="20"/>
          <w:lang w:val="en-US"/>
        </w:rPr>
        <w:t>String</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userInput</w:t>
      </w:r>
      <w:proofErr w:type="spellEnd"/>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1CBCBF95"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w:t>
      </w:r>
    </w:p>
    <w:p w14:paraId="100E83EF" w14:textId="2EB6D499"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880000"/>
          <w:sz w:val="20"/>
          <w:szCs w:val="20"/>
          <w:lang w:val="en-US"/>
        </w:rPr>
        <w:t>//call the method to create the response.</w:t>
      </w:r>
    </w:p>
    <w:p w14:paraId="17E82245" w14:textId="28A2FDC6"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0066"/>
          <w:sz w:val="20"/>
          <w:szCs w:val="20"/>
          <w:lang w:val="en-US"/>
        </w:rPr>
        <w:t>String</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seeaRespond</w:t>
      </w:r>
      <w:proofErr w:type="spellEnd"/>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660066"/>
          <w:sz w:val="20"/>
          <w:szCs w:val="20"/>
          <w:lang w:val="en-US"/>
        </w:rPr>
        <w:t>CreateSEEAResponse</w:t>
      </w:r>
      <w:proofErr w:type="spellEnd"/>
      <w:r w:rsidRPr="00710BE0">
        <w:rPr>
          <w:rFonts w:ascii="Courier New" w:hAnsi="Courier New" w:cs="Courier New"/>
          <w:color w:val="666600"/>
          <w:sz w:val="20"/>
          <w:szCs w:val="20"/>
          <w:lang w:val="en-US"/>
        </w:rPr>
        <w:t>(</w:t>
      </w:r>
      <w:proofErr w:type="spellStart"/>
      <w:r w:rsidRPr="00710BE0">
        <w:rPr>
          <w:rFonts w:ascii="Courier New" w:hAnsi="Courier New" w:cs="Courier New"/>
          <w:color w:val="000000"/>
          <w:sz w:val="20"/>
          <w:szCs w:val="20"/>
          <w:lang w:val="en-US"/>
        </w:rPr>
        <w:t>userInput</w:t>
      </w:r>
      <w:proofErr w:type="spellEnd"/>
      <w:r w:rsidRPr="00710BE0">
        <w:rPr>
          <w:rFonts w:ascii="Courier New" w:hAnsi="Courier New" w:cs="Courier New"/>
          <w:color w:val="666600"/>
          <w:sz w:val="20"/>
          <w:szCs w:val="20"/>
          <w:lang w:val="en-US"/>
        </w:rPr>
        <w:t>);</w:t>
      </w:r>
    </w:p>
    <w:p w14:paraId="3F777E9E"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w:t>
      </w:r>
    </w:p>
    <w:p w14:paraId="66414D29" w14:textId="260B7169"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880000"/>
          <w:sz w:val="20"/>
          <w:szCs w:val="20"/>
          <w:lang w:val="en-US"/>
        </w:rPr>
        <w:t>//add the response to the screen by calling SEEA side adding method.</w:t>
      </w:r>
    </w:p>
    <w:p w14:paraId="723A0EF5" w14:textId="3830DF16"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add_new_seea_msg</w:t>
      </w:r>
      <w:proofErr w:type="spellEnd"/>
      <w:r w:rsidRPr="00710BE0">
        <w:rPr>
          <w:rFonts w:ascii="Courier New" w:hAnsi="Courier New" w:cs="Courier New"/>
          <w:color w:val="666600"/>
          <w:sz w:val="20"/>
          <w:szCs w:val="20"/>
          <w:lang w:val="en-US"/>
        </w:rPr>
        <w:t>(</w:t>
      </w:r>
      <w:proofErr w:type="spellStart"/>
      <w:r w:rsidRPr="00710BE0">
        <w:rPr>
          <w:rFonts w:ascii="Courier New" w:hAnsi="Courier New" w:cs="Courier New"/>
          <w:color w:val="000000"/>
          <w:sz w:val="20"/>
          <w:szCs w:val="20"/>
          <w:lang w:val="en-US"/>
        </w:rPr>
        <w:t>seeaRespond</w:t>
      </w:r>
      <w:proofErr w:type="spellEnd"/>
      <w:r w:rsidRPr="00710BE0">
        <w:rPr>
          <w:rFonts w:ascii="Courier New" w:hAnsi="Courier New" w:cs="Courier New"/>
          <w:color w:val="666600"/>
          <w:sz w:val="20"/>
          <w:szCs w:val="20"/>
          <w:lang w:val="en-US"/>
        </w:rPr>
        <w:t>);</w:t>
      </w:r>
    </w:p>
    <w:p w14:paraId="385CD0E1"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w:t>
      </w:r>
    </w:p>
    <w:p w14:paraId="5BC61596" w14:textId="5EB95A51"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880000"/>
          <w:sz w:val="20"/>
          <w:szCs w:val="20"/>
          <w:lang w:val="en-US"/>
        </w:rPr>
        <w:t>//speak out loud the response if the user input was via voice.</w:t>
      </w:r>
    </w:p>
    <w:p w14:paraId="59371121" w14:textId="3BA95814"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if</w:t>
      </w: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roofErr w:type="spellStart"/>
      <w:r w:rsidRPr="00710BE0">
        <w:rPr>
          <w:rFonts w:ascii="Courier New" w:hAnsi="Courier New" w:cs="Courier New"/>
          <w:color w:val="000000"/>
          <w:sz w:val="20"/>
          <w:szCs w:val="20"/>
          <w:lang w:val="en-US"/>
        </w:rPr>
        <w:t>input_</w:t>
      </w:r>
      <w:proofErr w:type="gramStart"/>
      <w:r w:rsidRPr="00710BE0">
        <w:rPr>
          <w:rFonts w:ascii="Courier New" w:hAnsi="Courier New" w:cs="Courier New"/>
          <w:color w:val="000000"/>
          <w:sz w:val="20"/>
          <w:szCs w:val="20"/>
          <w:lang w:val="en-US"/>
        </w:rPr>
        <w:t>text</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IsVisible</w:t>
      </w:r>
      <w:proofErr w:type="spellEnd"/>
      <w:proofErr w:type="gramEnd"/>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false</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3098FF92" w14:textId="07070B7A" w:rsidR="00710BE0" w:rsidRPr="009A633F"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proofErr w:type="spellStart"/>
      <w:proofErr w:type="gramStart"/>
      <w:r w:rsidRPr="009A633F">
        <w:rPr>
          <w:rFonts w:ascii="Courier New" w:hAnsi="Courier New" w:cs="Courier New"/>
          <w:color w:val="660066"/>
          <w:sz w:val="20"/>
          <w:szCs w:val="20"/>
          <w:lang w:val="en-US"/>
        </w:rPr>
        <w:t>CrossTextToSpeech</w:t>
      </w:r>
      <w:r w:rsidRPr="009A633F">
        <w:rPr>
          <w:rFonts w:ascii="Courier New" w:hAnsi="Courier New" w:cs="Courier New"/>
          <w:color w:val="666600"/>
          <w:sz w:val="20"/>
          <w:szCs w:val="20"/>
          <w:lang w:val="en-US"/>
        </w:rPr>
        <w:t>.</w:t>
      </w:r>
      <w:r w:rsidRPr="009A633F">
        <w:rPr>
          <w:rFonts w:ascii="Courier New" w:hAnsi="Courier New" w:cs="Courier New"/>
          <w:color w:val="660066"/>
          <w:sz w:val="20"/>
          <w:szCs w:val="20"/>
          <w:lang w:val="en-US"/>
        </w:rPr>
        <w:t>Current</w:t>
      </w:r>
      <w:r w:rsidRPr="009A633F">
        <w:rPr>
          <w:rFonts w:ascii="Courier New" w:hAnsi="Courier New" w:cs="Courier New"/>
          <w:color w:val="666600"/>
          <w:sz w:val="20"/>
          <w:szCs w:val="20"/>
          <w:lang w:val="en-US"/>
        </w:rPr>
        <w:t>.</w:t>
      </w:r>
      <w:r w:rsidRPr="009A633F">
        <w:rPr>
          <w:rFonts w:ascii="Courier New" w:hAnsi="Courier New" w:cs="Courier New"/>
          <w:color w:val="660066"/>
          <w:sz w:val="20"/>
          <w:szCs w:val="20"/>
          <w:lang w:val="en-US"/>
        </w:rPr>
        <w:t>Speak</w:t>
      </w:r>
      <w:proofErr w:type="spellEnd"/>
      <w:proofErr w:type="gramEnd"/>
      <w:r w:rsidRPr="009A633F">
        <w:rPr>
          <w:rFonts w:ascii="Courier New" w:hAnsi="Courier New" w:cs="Courier New"/>
          <w:color w:val="666600"/>
          <w:sz w:val="20"/>
          <w:szCs w:val="20"/>
          <w:lang w:val="en-US"/>
        </w:rPr>
        <w:t>(</w:t>
      </w:r>
      <w:proofErr w:type="spellStart"/>
      <w:r w:rsidRPr="009A633F">
        <w:rPr>
          <w:rFonts w:ascii="Courier New" w:hAnsi="Courier New" w:cs="Courier New"/>
          <w:color w:val="000000"/>
          <w:sz w:val="20"/>
          <w:szCs w:val="20"/>
          <w:lang w:val="en-US"/>
        </w:rPr>
        <w:t>seeaRespond</w:t>
      </w:r>
      <w:proofErr w:type="spellEnd"/>
      <w:r w:rsidRPr="009A633F">
        <w:rPr>
          <w:rFonts w:ascii="Courier New" w:hAnsi="Courier New" w:cs="Courier New"/>
          <w:color w:val="666600"/>
          <w:sz w:val="20"/>
          <w:szCs w:val="20"/>
          <w:lang w:val="en-US"/>
        </w:rPr>
        <w:t>);</w:t>
      </w:r>
    </w:p>
    <w:p w14:paraId="7891630C" w14:textId="45932AFA" w:rsidR="00710BE0" w:rsidRPr="009A633F"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9A633F">
        <w:rPr>
          <w:rFonts w:ascii="Courier New" w:hAnsi="Courier New" w:cs="Courier New"/>
          <w:color w:val="000000"/>
          <w:sz w:val="20"/>
          <w:szCs w:val="20"/>
          <w:lang w:val="en-US"/>
        </w:rPr>
        <w:t xml:space="preserve">         </w:t>
      </w:r>
      <w:r w:rsidRPr="009A633F">
        <w:rPr>
          <w:rFonts w:ascii="Courier New" w:hAnsi="Courier New" w:cs="Courier New"/>
          <w:color w:val="666600"/>
          <w:sz w:val="20"/>
          <w:szCs w:val="20"/>
          <w:lang w:val="en-US"/>
        </w:rPr>
        <w:t>}</w:t>
      </w:r>
    </w:p>
    <w:p w14:paraId="23400BB9" w14:textId="025EAEE4" w:rsidR="001E684B" w:rsidRP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6DBEC6E0" w14:textId="7B1A4184" w:rsidR="001E684B" w:rsidRPr="00F167A6" w:rsidRDefault="001E684B" w:rsidP="001E684B">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11</w:t>
      </w:r>
      <w:r w:rsidRPr="00F167A6">
        <w:rPr>
          <w:lang w:val="en-US"/>
        </w:rPr>
        <w:fldChar w:fldCharType="end"/>
      </w:r>
      <w:r w:rsidRPr="00F167A6">
        <w:rPr>
          <w:lang w:val="en-US"/>
        </w:rPr>
        <w:t xml:space="preserve"> </w:t>
      </w:r>
      <w:proofErr w:type="spellStart"/>
      <w:proofErr w:type="gramStart"/>
      <w:r w:rsidRPr="00F167A6">
        <w:rPr>
          <w:lang w:val="en-US"/>
        </w:rPr>
        <w:t>TriggerSeeaRespond</w:t>
      </w:r>
      <w:proofErr w:type="spellEnd"/>
      <w:r w:rsidRPr="00F167A6">
        <w:rPr>
          <w:lang w:val="en-US"/>
        </w:rPr>
        <w:t>(</w:t>
      </w:r>
      <w:proofErr w:type="gramEnd"/>
      <w:r w:rsidRPr="00F167A6">
        <w:rPr>
          <w:lang w:val="en-US"/>
        </w:rPr>
        <w:t xml:space="preserve">) implemented in </w:t>
      </w:r>
      <w:proofErr w:type="spellStart"/>
      <w:r w:rsidRPr="00F167A6">
        <w:rPr>
          <w:lang w:val="en-US"/>
        </w:rPr>
        <w:t>TalkToSeeaScreen</w:t>
      </w:r>
      <w:r w:rsidR="00D77126" w:rsidRPr="00F167A6">
        <w:rPr>
          <w:lang w:val="en-US"/>
        </w:rPr>
        <w:t>.xaml</w:t>
      </w:r>
      <w:r w:rsidRPr="00F167A6">
        <w:rPr>
          <w:lang w:val="en-US"/>
        </w:rPr>
        <w:t>.cs</w:t>
      </w:r>
      <w:proofErr w:type="spellEnd"/>
    </w:p>
    <w:p w14:paraId="7F3404D3" w14:textId="77777777" w:rsidR="000E2EA1" w:rsidRPr="00F167A6" w:rsidRDefault="000E2EA1" w:rsidP="000E2EA1">
      <w:pPr>
        <w:rPr>
          <w:lang w:val="en-US" w:eastAsia="de-DE"/>
        </w:rPr>
      </w:pPr>
    </w:p>
    <w:p w14:paraId="65A8CA77" w14:textId="77777777" w:rsidR="000E2EA1" w:rsidRPr="00F167A6" w:rsidRDefault="000E2EA1" w:rsidP="00D940E2">
      <w:pPr>
        <w:rPr>
          <w:lang w:val="en-US" w:eastAsia="de-DE"/>
        </w:rPr>
      </w:pPr>
    </w:p>
    <w:p w14:paraId="4BA4486E" w14:textId="77777777" w:rsidR="00D940E2" w:rsidRPr="00F167A6" w:rsidRDefault="00D940E2" w:rsidP="00D940E2">
      <w:pPr>
        <w:rPr>
          <w:lang w:val="en-US" w:eastAsia="de-DE"/>
        </w:rPr>
      </w:pPr>
    </w:p>
    <w:p w14:paraId="4341DD1F" w14:textId="77777777" w:rsidR="00D940E2" w:rsidRPr="00F167A6" w:rsidRDefault="00D940E2" w:rsidP="005521BB">
      <w:pPr>
        <w:rPr>
          <w:lang w:val="en-US" w:eastAsia="de-DE"/>
        </w:rPr>
      </w:pPr>
    </w:p>
    <w:p w14:paraId="5F88F811" w14:textId="056821CB" w:rsidR="003B573A" w:rsidRDefault="003B573A" w:rsidP="005521BB">
      <w:pPr>
        <w:rPr>
          <w:lang w:val="en-US" w:eastAsia="de-DE"/>
        </w:rPr>
      </w:pPr>
    </w:p>
    <w:p w14:paraId="06E52EBC" w14:textId="77777777" w:rsidR="00710BE0" w:rsidRPr="00F167A6" w:rsidRDefault="00710BE0" w:rsidP="005521BB">
      <w:pPr>
        <w:rPr>
          <w:lang w:val="en-US" w:eastAsia="de-DE"/>
        </w:rPr>
      </w:pPr>
    </w:p>
    <w:p w14:paraId="0E62E0E8" w14:textId="10CFDA32" w:rsidR="00050200" w:rsidRPr="00F167A6" w:rsidRDefault="00B33E72" w:rsidP="001114B8">
      <w:pPr>
        <w:pStyle w:val="Heading2"/>
        <w:numPr>
          <w:ilvl w:val="1"/>
          <w:numId w:val="7"/>
        </w:numPr>
        <w:ind w:left="709"/>
        <w:rPr>
          <w:lang w:val="en-US"/>
        </w:rPr>
      </w:pPr>
      <w:bookmarkStart w:id="266" w:name="_Toc14977831"/>
      <w:r w:rsidRPr="00F167A6">
        <w:rPr>
          <w:lang w:val="en-US"/>
        </w:rPr>
        <w:t>Search for events</w:t>
      </w:r>
      <w:bookmarkEnd w:id="266"/>
    </w:p>
    <w:p w14:paraId="0945C1F0" w14:textId="4307ED22" w:rsidR="00B33E72" w:rsidRPr="00F167A6" w:rsidRDefault="00B33E72" w:rsidP="00B33E72">
      <w:pPr>
        <w:rPr>
          <w:lang w:val="en-US" w:eastAsia="de-DE"/>
        </w:rPr>
      </w:pPr>
      <w:r w:rsidRPr="00F167A6">
        <w:rPr>
          <w:lang w:val="en-US" w:eastAsia="de-DE"/>
        </w:rPr>
        <w:t>Search for events feature consists of three main screens, where in the first</w:t>
      </w:r>
      <w:r w:rsidR="00C33900" w:rsidRPr="00F167A6">
        <w:rPr>
          <w:lang w:val="en-US" w:eastAsia="de-DE"/>
        </w:rPr>
        <w:t xml:space="preserve"> screen</w:t>
      </w:r>
      <w:r w:rsidR="001E684B" w:rsidRPr="00F167A6">
        <w:rPr>
          <w:lang w:val="en-US" w:eastAsia="de-DE"/>
        </w:rPr>
        <w:t xml:space="preserve"> implemented in “</w:t>
      </w:r>
      <w:proofErr w:type="spellStart"/>
      <w:r w:rsidR="001E684B" w:rsidRPr="00F167A6">
        <w:rPr>
          <w:lang w:val="en-US" w:eastAsia="de-DE"/>
        </w:rPr>
        <w:t>SearchEventScreen.xaml.cs</w:t>
      </w:r>
      <w:proofErr w:type="spellEnd"/>
      <w:r w:rsidR="001E684B" w:rsidRPr="00F167A6">
        <w:rPr>
          <w:lang w:val="en-US" w:eastAsia="de-DE"/>
        </w:rPr>
        <w:t>”,</w:t>
      </w:r>
      <w:r w:rsidRPr="00F167A6">
        <w:rPr>
          <w:lang w:val="en-US" w:eastAsia="de-DE"/>
        </w:rPr>
        <w:t xml:space="preserve"> the user would enter the search criteria, or leave it empty to view all events available.</w:t>
      </w:r>
      <w:r w:rsidR="00C33900" w:rsidRPr="00F167A6">
        <w:rPr>
          <w:lang w:val="en-US" w:eastAsia="de-DE"/>
        </w:rPr>
        <w:t xml:space="preserve"> </w:t>
      </w:r>
      <w:commentRangeStart w:id="267"/>
      <w:r w:rsidR="00C33900" w:rsidRPr="00F167A6">
        <w:rPr>
          <w:lang w:val="en-US" w:eastAsia="de-DE"/>
        </w:rPr>
        <w:t>The event date entered by the user has to follow a set of rules in order for it to be accepted, those rules are as follows.</w:t>
      </w:r>
      <w:commentRangeEnd w:id="267"/>
      <w:r w:rsidR="00142721">
        <w:rPr>
          <w:rStyle w:val="CommentReference"/>
        </w:rPr>
        <w:commentReference w:id="267"/>
      </w:r>
    </w:p>
    <w:p w14:paraId="5D6D417E" w14:textId="298F5A1F" w:rsidR="00C33900" w:rsidRPr="00F167A6" w:rsidRDefault="00C33900" w:rsidP="00FE5AFD">
      <w:pPr>
        <w:pStyle w:val="ListParagraph"/>
        <w:numPr>
          <w:ilvl w:val="0"/>
          <w:numId w:val="20"/>
        </w:numPr>
        <w:rPr>
          <w:lang w:val="en-US" w:eastAsia="de-DE"/>
        </w:rPr>
      </w:pPr>
      <w:r w:rsidRPr="00F167A6">
        <w:rPr>
          <w:lang w:val="en-US" w:eastAsia="de-DE"/>
        </w:rPr>
        <w:t xml:space="preserve">The date </w:t>
      </w:r>
      <w:proofErr w:type="spellStart"/>
      <w:r w:rsidRPr="00F167A6">
        <w:rPr>
          <w:lang w:val="en-US" w:eastAsia="de-DE"/>
        </w:rPr>
        <w:t>can not</w:t>
      </w:r>
      <w:proofErr w:type="spellEnd"/>
      <w:r w:rsidRPr="00F167A6">
        <w:rPr>
          <w:lang w:val="en-US" w:eastAsia="de-DE"/>
        </w:rPr>
        <w:t xml:space="preserve"> be in more than five years from the date of search.</w:t>
      </w:r>
    </w:p>
    <w:p w14:paraId="7B811D51" w14:textId="6A1E4D70" w:rsidR="00C33900" w:rsidRPr="00F167A6" w:rsidRDefault="00C33900" w:rsidP="00FE5AFD">
      <w:pPr>
        <w:pStyle w:val="ListParagraph"/>
        <w:numPr>
          <w:ilvl w:val="0"/>
          <w:numId w:val="20"/>
        </w:numPr>
        <w:rPr>
          <w:lang w:val="en-US" w:eastAsia="de-DE"/>
        </w:rPr>
      </w:pPr>
      <w:r w:rsidRPr="00F167A6">
        <w:rPr>
          <w:lang w:val="en-US" w:eastAsia="de-DE"/>
        </w:rPr>
        <w:lastRenderedPageBreak/>
        <w:t xml:space="preserve">The date entered must be in the format of </w:t>
      </w:r>
      <w:r w:rsidRPr="00F167A6">
        <w:rPr>
          <w:b/>
          <w:bCs/>
          <w:lang w:val="en-US" w:eastAsia="de-DE"/>
        </w:rPr>
        <w:t>DD.MM.YYYY.</w:t>
      </w:r>
    </w:p>
    <w:p w14:paraId="278DB30E" w14:textId="17771584" w:rsidR="00C33900" w:rsidRPr="00F167A6" w:rsidRDefault="00C33900" w:rsidP="00FE5AFD">
      <w:pPr>
        <w:pStyle w:val="ListParagraph"/>
        <w:numPr>
          <w:ilvl w:val="0"/>
          <w:numId w:val="20"/>
        </w:numPr>
        <w:rPr>
          <w:lang w:val="en-US" w:eastAsia="de-DE"/>
        </w:rPr>
      </w:pPr>
      <w:r w:rsidRPr="00F167A6">
        <w:rPr>
          <w:lang w:val="en-US" w:eastAsia="de-DE"/>
        </w:rPr>
        <w:t>The date must consist of only numbers. No letters are allowed.</w:t>
      </w:r>
    </w:p>
    <w:p w14:paraId="2C284BEA" w14:textId="77777777" w:rsidR="002E1D85" w:rsidRPr="00F167A6" w:rsidRDefault="00C33900" w:rsidP="00FE5AFD">
      <w:pPr>
        <w:pStyle w:val="ListParagraph"/>
        <w:keepNext/>
        <w:numPr>
          <w:ilvl w:val="0"/>
          <w:numId w:val="20"/>
        </w:numPr>
        <w:ind w:left="567"/>
        <w:jc w:val="center"/>
        <w:rPr>
          <w:lang w:val="en-US"/>
        </w:rPr>
      </w:pPr>
      <w:r w:rsidRPr="00F167A6">
        <w:rPr>
          <w:lang w:val="en-US" w:eastAsia="de-DE"/>
        </w:rPr>
        <w:t>The date must be logically correct, so the day must be in the interval between 1 and</w:t>
      </w:r>
    </w:p>
    <w:p w14:paraId="07C372B2" w14:textId="118165BA" w:rsidR="00C33900" w:rsidRPr="00F167A6" w:rsidRDefault="00C33900" w:rsidP="002E1D85">
      <w:pPr>
        <w:pStyle w:val="ListParagraph"/>
        <w:keepNext/>
        <w:ind w:left="851"/>
        <w:rPr>
          <w:lang w:val="en-US"/>
        </w:rPr>
      </w:pPr>
      <w:r w:rsidRPr="00F167A6">
        <w:rPr>
          <w:lang w:val="en-US" w:eastAsia="de-DE"/>
        </w:rPr>
        <w:t>31, the month between 1 and 12 and the year in maximum 5 years from now.</w:t>
      </w:r>
    </w:p>
    <w:p w14:paraId="7E5D65E2"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88"/>
          <w:sz w:val="20"/>
          <w:szCs w:val="20"/>
          <w:lang w:val="en-US"/>
        </w:rPr>
        <w:t>private</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bool</w:t>
      </w:r>
      <w:r w:rsidRPr="00710BE0">
        <w:rPr>
          <w:rFonts w:ascii="Courier New" w:hAnsi="Courier New" w:cs="Courier New"/>
          <w:color w:val="000000"/>
          <w:sz w:val="20"/>
          <w:szCs w:val="20"/>
          <w:lang w:val="en-US"/>
        </w:rPr>
        <w:t xml:space="preserve"> </w:t>
      </w:r>
      <w:proofErr w:type="spellStart"/>
      <w:proofErr w:type="gramStart"/>
      <w:r w:rsidRPr="00710BE0">
        <w:rPr>
          <w:rFonts w:ascii="Courier New" w:hAnsi="Courier New" w:cs="Courier New"/>
          <w:color w:val="660066"/>
          <w:sz w:val="20"/>
          <w:szCs w:val="20"/>
          <w:lang w:val="en-US"/>
        </w:rPr>
        <w:t>IsDateAccepted</w:t>
      </w:r>
      <w:proofErr w:type="spellEnd"/>
      <w:r w:rsidRPr="00710BE0">
        <w:rPr>
          <w:rFonts w:ascii="Courier New" w:hAnsi="Courier New" w:cs="Courier New"/>
          <w:color w:val="666600"/>
          <w:sz w:val="20"/>
          <w:szCs w:val="20"/>
          <w:lang w:val="en-US"/>
        </w:rPr>
        <w:t>(</w:t>
      </w:r>
      <w:proofErr w:type="gramEnd"/>
      <w:r w:rsidRPr="00710BE0">
        <w:rPr>
          <w:rFonts w:ascii="Courier New" w:hAnsi="Courier New" w:cs="Courier New"/>
          <w:color w:val="660066"/>
          <w:sz w:val="20"/>
          <w:szCs w:val="20"/>
          <w:lang w:val="en-US"/>
        </w:rPr>
        <w:t>String</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dateGiven</w:t>
      </w:r>
      <w:proofErr w:type="spellEnd"/>
      <w:r w:rsidRPr="00710BE0">
        <w:rPr>
          <w:rFonts w:ascii="Courier New" w:hAnsi="Courier New" w:cs="Courier New"/>
          <w:color w:val="666600"/>
          <w:sz w:val="20"/>
          <w:szCs w:val="20"/>
          <w:lang w:val="en-US"/>
        </w:rPr>
        <w:t>)</w:t>
      </w:r>
    </w:p>
    <w:p w14:paraId="601A9CCA"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77FDDDCD"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commentRangeStart w:id="268"/>
      <w:r w:rsidRPr="00710BE0">
        <w:rPr>
          <w:rFonts w:ascii="Courier New" w:hAnsi="Courier New" w:cs="Courier New"/>
          <w:color w:val="000088"/>
          <w:sz w:val="20"/>
          <w:szCs w:val="20"/>
          <w:lang w:val="en-US"/>
        </w:rPr>
        <w:t>if</w:t>
      </w: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roofErr w:type="spellStart"/>
      <w:r w:rsidRPr="00710BE0">
        <w:rPr>
          <w:rFonts w:ascii="Courier New" w:hAnsi="Courier New" w:cs="Courier New"/>
          <w:color w:val="660066"/>
          <w:sz w:val="20"/>
          <w:szCs w:val="20"/>
          <w:lang w:val="en-US"/>
        </w:rPr>
        <w:t>IsSizeOfDate</w:t>
      </w:r>
      <w:proofErr w:type="spellEnd"/>
      <w:r w:rsidRPr="00710BE0">
        <w:rPr>
          <w:rFonts w:ascii="Courier New" w:hAnsi="Courier New" w:cs="Courier New"/>
          <w:color w:val="666600"/>
          <w:sz w:val="20"/>
          <w:szCs w:val="20"/>
          <w:lang w:val="en-US"/>
        </w:rPr>
        <w:t>(</w:t>
      </w:r>
      <w:proofErr w:type="spellStart"/>
      <w:r w:rsidRPr="00710BE0">
        <w:rPr>
          <w:rFonts w:ascii="Courier New" w:hAnsi="Courier New" w:cs="Courier New"/>
          <w:color w:val="000000"/>
          <w:sz w:val="20"/>
          <w:szCs w:val="20"/>
          <w:lang w:val="en-US"/>
        </w:rPr>
        <w:t>dateGiven</w:t>
      </w:r>
      <w:proofErr w:type="spellEnd"/>
      <w:r w:rsidRPr="00710BE0">
        <w:rPr>
          <w:rFonts w:ascii="Courier New" w:hAnsi="Courier New" w:cs="Courier New"/>
          <w:color w:val="666600"/>
          <w:sz w:val="20"/>
          <w:szCs w:val="20"/>
          <w:lang w:val="en-US"/>
        </w:rPr>
        <w:t>))</w:t>
      </w:r>
    </w:p>
    <w:p w14:paraId="6132FB4E"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7BDFC6A9"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if</w:t>
      </w: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roofErr w:type="spellStart"/>
      <w:r w:rsidRPr="00710BE0">
        <w:rPr>
          <w:rFonts w:ascii="Courier New" w:hAnsi="Courier New" w:cs="Courier New"/>
          <w:color w:val="660066"/>
          <w:sz w:val="20"/>
          <w:szCs w:val="20"/>
          <w:lang w:val="en-US"/>
        </w:rPr>
        <w:t>IsDateJustNumbers</w:t>
      </w:r>
      <w:proofErr w:type="spellEnd"/>
      <w:r w:rsidRPr="00710BE0">
        <w:rPr>
          <w:rFonts w:ascii="Courier New" w:hAnsi="Courier New" w:cs="Courier New"/>
          <w:color w:val="666600"/>
          <w:sz w:val="20"/>
          <w:szCs w:val="20"/>
          <w:lang w:val="en-US"/>
        </w:rPr>
        <w:t>(</w:t>
      </w:r>
      <w:proofErr w:type="spellStart"/>
      <w:r w:rsidRPr="00710BE0">
        <w:rPr>
          <w:rFonts w:ascii="Courier New" w:hAnsi="Courier New" w:cs="Courier New"/>
          <w:color w:val="000000"/>
          <w:sz w:val="20"/>
          <w:szCs w:val="20"/>
          <w:lang w:val="en-US"/>
        </w:rPr>
        <w:t>dateGiven</w:t>
      </w:r>
      <w:proofErr w:type="spellEnd"/>
      <w:r w:rsidRPr="00710BE0">
        <w:rPr>
          <w:rFonts w:ascii="Courier New" w:hAnsi="Courier New" w:cs="Courier New"/>
          <w:color w:val="666600"/>
          <w:sz w:val="20"/>
          <w:szCs w:val="20"/>
          <w:lang w:val="en-US"/>
        </w:rPr>
        <w:t>))</w:t>
      </w:r>
    </w:p>
    <w:p w14:paraId="52D52DBD"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57489EAD"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if</w:t>
      </w: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roofErr w:type="spellStart"/>
      <w:r w:rsidRPr="00710BE0">
        <w:rPr>
          <w:rFonts w:ascii="Courier New" w:hAnsi="Courier New" w:cs="Courier New"/>
          <w:color w:val="660066"/>
          <w:sz w:val="20"/>
          <w:szCs w:val="20"/>
          <w:lang w:val="en-US"/>
        </w:rPr>
        <w:t>IsDateLogicallyCorrect</w:t>
      </w:r>
      <w:proofErr w:type="spellEnd"/>
      <w:r w:rsidRPr="00710BE0">
        <w:rPr>
          <w:rFonts w:ascii="Courier New" w:hAnsi="Courier New" w:cs="Courier New"/>
          <w:color w:val="666600"/>
          <w:sz w:val="20"/>
          <w:szCs w:val="20"/>
          <w:lang w:val="en-US"/>
        </w:rPr>
        <w:t>(</w:t>
      </w:r>
      <w:proofErr w:type="spellStart"/>
      <w:r w:rsidRPr="00710BE0">
        <w:rPr>
          <w:rFonts w:ascii="Courier New" w:hAnsi="Courier New" w:cs="Courier New"/>
          <w:color w:val="000000"/>
          <w:sz w:val="20"/>
          <w:szCs w:val="20"/>
          <w:lang w:val="en-US"/>
        </w:rPr>
        <w:t>dateGiven</w:t>
      </w:r>
      <w:proofErr w:type="spellEnd"/>
      <w:r w:rsidRPr="00710BE0">
        <w:rPr>
          <w:rFonts w:ascii="Courier New" w:hAnsi="Courier New" w:cs="Courier New"/>
          <w:color w:val="666600"/>
          <w:sz w:val="20"/>
          <w:szCs w:val="20"/>
          <w:lang w:val="en-US"/>
        </w:rPr>
        <w:t>))</w:t>
      </w:r>
    </w:p>
    <w:p w14:paraId="17FC25B9"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3F3FD9A3"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if</w:t>
      </w: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roofErr w:type="spellStart"/>
      <w:r w:rsidRPr="00710BE0">
        <w:rPr>
          <w:rFonts w:ascii="Courier New" w:hAnsi="Courier New" w:cs="Courier New"/>
          <w:color w:val="660066"/>
          <w:sz w:val="20"/>
          <w:szCs w:val="20"/>
          <w:lang w:val="en-US"/>
        </w:rPr>
        <w:t>IsDateInTheFuture</w:t>
      </w:r>
      <w:proofErr w:type="spellEnd"/>
      <w:r w:rsidRPr="00710BE0">
        <w:rPr>
          <w:rFonts w:ascii="Courier New" w:hAnsi="Courier New" w:cs="Courier New"/>
          <w:color w:val="666600"/>
          <w:sz w:val="20"/>
          <w:szCs w:val="20"/>
          <w:lang w:val="en-US"/>
        </w:rPr>
        <w:t>(</w:t>
      </w:r>
      <w:proofErr w:type="spellStart"/>
      <w:r w:rsidRPr="00710BE0">
        <w:rPr>
          <w:rFonts w:ascii="Courier New" w:hAnsi="Courier New" w:cs="Courier New"/>
          <w:color w:val="000000"/>
          <w:sz w:val="20"/>
          <w:szCs w:val="20"/>
          <w:lang w:val="en-US"/>
        </w:rPr>
        <w:t>dateGiven</w:t>
      </w:r>
      <w:proofErr w:type="spellEnd"/>
      <w:r w:rsidRPr="00710BE0">
        <w:rPr>
          <w:rFonts w:ascii="Courier New" w:hAnsi="Courier New" w:cs="Courier New"/>
          <w:color w:val="666600"/>
          <w:sz w:val="20"/>
          <w:szCs w:val="20"/>
          <w:lang w:val="en-US"/>
        </w:rPr>
        <w:t>))</w:t>
      </w:r>
    </w:p>
    <w:p w14:paraId="0F8D1B3C"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335A782E"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return</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true</w:t>
      </w:r>
      <w:r w:rsidRPr="00710BE0">
        <w:rPr>
          <w:rFonts w:ascii="Courier New" w:hAnsi="Courier New" w:cs="Courier New"/>
          <w:color w:val="666600"/>
          <w:sz w:val="20"/>
          <w:szCs w:val="20"/>
          <w:lang w:val="en-US"/>
        </w:rPr>
        <w:t>;</w:t>
      </w:r>
    </w:p>
    <w:p w14:paraId="30C15D12"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051C45A6"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28A89712"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66B855FE"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commentRangeEnd w:id="268"/>
      <w:r w:rsidR="00142721">
        <w:rPr>
          <w:rStyle w:val="CommentReference"/>
          <w:rFonts w:ascii="Arial" w:hAnsi="Arial"/>
          <w:lang w:eastAsia="en-US"/>
        </w:rPr>
        <w:commentReference w:id="268"/>
      </w:r>
    </w:p>
    <w:p w14:paraId="48C7E3EA"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return</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false</w:t>
      </w:r>
      <w:r w:rsidRPr="00710BE0">
        <w:rPr>
          <w:rFonts w:ascii="Courier New" w:hAnsi="Courier New" w:cs="Courier New"/>
          <w:color w:val="666600"/>
          <w:sz w:val="20"/>
          <w:szCs w:val="20"/>
          <w:lang w:val="en-US"/>
        </w:rPr>
        <w:t>;</w:t>
      </w:r>
    </w:p>
    <w:p w14:paraId="5983E83E" w14:textId="61558E48" w:rsidR="00C33900" w:rsidRP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6595987"/>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w:t>
      </w:r>
    </w:p>
    <w:p w14:paraId="46CE1360" w14:textId="2A404383" w:rsidR="009964AC" w:rsidRDefault="00C33900" w:rsidP="005619DF">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12</w:t>
      </w:r>
      <w:r w:rsidRPr="00F167A6">
        <w:rPr>
          <w:lang w:val="en-US"/>
        </w:rPr>
        <w:fldChar w:fldCharType="end"/>
      </w:r>
      <w:r w:rsidRPr="00F167A6">
        <w:rPr>
          <w:lang w:val="en-US"/>
        </w:rPr>
        <w:t xml:space="preserve"> the function that calls the four indicated checks</w:t>
      </w:r>
    </w:p>
    <w:p w14:paraId="7E6ACCE1" w14:textId="77777777" w:rsidR="00710BE0" w:rsidRPr="00710BE0" w:rsidRDefault="00710BE0" w:rsidP="00710BE0">
      <w:pPr>
        <w:rPr>
          <w:lang w:val="en-US" w:eastAsia="de-DE"/>
        </w:rPr>
      </w:pPr>
    </w:p>
    <w:p w14:paraId="6B6937AD" w14:textId="0BBB4652" w:rsidR="00B33E72" w:rsidRPr="00F167A6" w:rsidRDefault="00B33E72" w:rsidP="00B33E72">
      <w:pPr>
        <w:rPr>
          <w:lang w:val="en-US" w:eastAsia="de-DE"/>
        </w:rPr>
      </w:pPr>
      <w:r w:rsidRPr="00F167A6">
        <w:rPr>
          <w:lang w:val="en-US" w:eastAsia="de-DE"/>
        </w:rPr>
        <w:t>The second screen</w:t>
      </w:r>
      <w:r w:rsidR="001E684B" w:rsidRPr="00F167A6">
        <w:rPr>
          <w:lang w:val="en-US" w:eastAsia="de-DE"/>
        </w:rPr>
        <w:t xml:space="preserve"> is implemented in “</w:t>
      </w:r>
      <w:proofErr w:type="spellStart"/>
      <w:r w:rsidR="001E684B" w:rsidRPr="00F167A6">
        <w:rPr>
          <w:lang w:val="en-US" w:eastAsia="de-DE"/>
        </w:rPr>
        <w:t>SearchResult.xaml.cs</w:t>
      </w:r>
      <w:proofErr w:type="spellEnd"/>
      <w:r w:rsidR="001E684B" w:rsidRPr="00F167A6">
        <w:rPr>
          <w:lang w:val="en-US" w:eastAsia="de-DE"/>
        </w:rPr>
        <w:t>”</w:t>
      </w:r>
      <w:r w:rsidRPr="00F167A6">
        <w:rPr>
          <w:lang w:val="en-US" w:eastAsia="de-DE"/>
        </w:rPr>
        <w:t xml:space="preserve"> </w:t>
      </w:r>
      <w:r w:rsidR="001E684B" w:rsidRPr="00F167A6">
        <w:rPr>
          <w:lang w:val="en-US" w:eastAsia="de-DE"/>
        </w:rPr>
        <w:t xml:space="preserve">and </w:t>
      </w:r>
      <w:r w:rsidRPr="00F167A6">
        <w:rPr>
          <w:lang w:val="en-US" w:eastAsia="de-DE"/>
        </w:rPr>
        <w:t>is responsible of</w:t>
      </w:r>
      <w:r w:rsidR="00494ADF" w:rsidRPr="00F167A6">
        <w:rPr>
          <w:lang w:val="en-US" w:eastAsia="de-DE"/>
        </w:rPr>
        <w:t xml:space="preserve"> searching for the results using the criteria passed from the previous screen and</w:t>
      </w:r>
      <w:r w:rsidRPr="00F167A6">
        <w:rPr>
          <w:lang w:val="en-US" w:eastAsia="de-DE"/>
        </w:rPr>
        <w:t xml:space="preserve"> presenting the search results in a table, or show a message indicating that there were no results found in case the criteria entered did not match any of the available events.</w:t>
      </w:r>
    </w:p>
    <w:p w14:paraId="6E6068B3" w14:textId="6242E133" w:rsidR="00595AC8" w:rsidRPr="00F167A6" w:rsidRDefault="009964AC" w:rsidP="00710BE0">
      <w:pPr>
        <w:rPr>
          <w:lang w:val="en-US" w:eastAsia="de-DE"/>
        </w:rPr>
      </w:pPr>
      <w:r w:rsidRPr="00F167A6">
        <w:rPr>
          <w:lang w:val="en-US" w:eastAsia="de-DE"/>
        </w:rPr>
        <w:t>This screen uses the following plugins.</w:t>
      </w:r>
    </w:p>
    <w:p w14:paraId="790D5353" w14:textId="5230029B" w:rsidR="009964AC" w:rsidRPr="00F167A6" w:rsidRDefault="009964AC" w:rsidP="00FE5AFD">
      <w:pPr>
        <w:pStyle w:val="Heading3"/>
        <w:numPr>
          <w:ilvl w:val="0"/>
          <w:numId w:val="23"/>
        </w:numPr>
        <w:ind w:left="426"/>
        <w:rPr>
          <w:lang w:val="en-US"/>
        </w:rPr>
      </w:pPr>
      <w:bookmarkStart w:id="270" w:name="_Toc14966791"/>
      <w:bookmarkStart w:id="271" w:name="_Toc14976787"/>
      <w:bookmarkStart w:id="272" w:name="_Toc14977832"/>
      <w:proofErr w:type="spellStart"/>
      <w:proofErr w:type="gramStart"/>
      <w:r w:rsidRPr="00F167A6">
        <w:rPr>
          <w:lang w:val="en-US"/>
        </w:rPr>
        <w:t>Xam.plugins.Forms.ImageCircle</w:t>
      </w:r>
      <w:proofErr w:type="spellEnd"/>
      <w:proofErr w:type="gramEnd"/>
      <w:r w:rsidRPr="00F167A6">
        <w:rPr>
          <w:lang w:val="en-US"/>
        </w:rPr>
        <w:t xml:space="preserve"> 3.0.0.5</w:t>
      </w:r>
      <w:bookmarkEnd w:id="270"/>
      <w:bookmarkEnd w:id="271"/>
      <w:bookmarkEnd w:id="272"/>
    </w:p>
    <w:p w14:paraId="16E0C2C3" w14:textId="45469C24" w:rsidR="009964AC" w:rsidRPr="00F167A6" w:rsidRDefault="009964AC" w:rsidP="002E1D85">
      <w:pPr>
        <w:rPr>
          <w:lang w:val="en-US" w:eastAsia="de-DE"/>
        </w:rPr>
      </w:pPr>
      <w:r w:rsidRPr="00F167A6">
        <w:rPr>
          <w:lang w:val="en-US" w:eastAsia="de-DE"/>
        </w:rPr>
        <w:t xml:space="preserve">This plugin </w:t>
      </w:r>
      <w:r w:rsidR="002E1D85" w:rsidRPr="00F167A6">
        <w:rPr>
          <w:lang w:val="en-US" w:eastAsia="de-DE"/>
        </w:rPr>
        <w:t xml:space="preserve">is used as a custom control for </w:t>
      </w:r>
      <w:proofErr w:type="spellStart"/>
      <w:r w:rsidR="002E1D85" w:rsidRPr="00F167A6">
        <w:rPr>
          <w:lang w:val="en-US" w:eastAsia="de-DE"/>
        </w:rPr>
        <w:t>Xamarin.Forms</w:t>
      </w:r>
      <w:proofErr w:type="spellEnd"/>
      <w:r w:rsidR="002E1D85" w:rsidRPr="00F167A6">
        <w:rPr>
          <w:lang w:val="en-US" w:eastAsia="de-DE"/>
        </w:rPr>
        <w:t xml:space="preserve"> project to turn images into elegant circle images. It offers also customizable border, thickness and color. </w:t>
      </w:r>
      <w:r w:rsidR="002E1D85" w:rsidRPr="00F167A6">
        <w:rPr>
          <w:lang w:val="en-US" w:eastAsia="de-DE"/>
        </w:rPr>
        <w:fldChar w:fldCharType="begin"/>
      </w:r>
      <w:r w:rsidR="002E1D85" w:rsidRPr="00F167A6">
        <w:rPr>
          <w:lang w:val="en-US" w:eastAsia="de-DE"/>
        </w:rPr>
        <w:instrText xml:space="preserve"> ADDIN ZOTERO_ITEM CSL_CITATION {"citationID":"b8epuP1X","properties":{"formattedCitation":"[40]","plainCitation":"[40]","noteIndex":0},"citationItems":[{"id":145,"uris":["http://zotero.org/users/5742355/items/EWDSQNF5"],"uri":["http://zotero.org/users/5742355/items/EWDSQNF5"],"itemData":{"id":145,"type":"webpage","title":"Xam.Plugins.Forms.ImageCircle 3.0.0.5","abstract":"Custom control for your Xamarin.Forms project ot turn your images into elegant circle images.\n\t\t\tCustomizable border thickness and color.\n\t\t\tEnsure you call ImageCircleRenderer.Init() on each platform!\n\t\t\tBuilt against: 3.0.0.446417","URL":"https://www.nuget.org/packages/Xam.Plugins.Forms.ImageCircle/","language":"en","accessed":{"date-parts":[["2019",7,20]]}}}],"schema":"https://github.com/citation-style-language/schema/raw/master/csl-citation.json"} </w:instrText>
      </w:r>
      <w:r w:rsidR="002E1D85" w:rsidRPr="00F167A6">
        <w:rPr>
          <w:lang w:val="en-US" w:eastAsia="de-DE"/>
        </w:rPr>
        <w:fldChar w:fldCharType="separate"/>
      </w:r>
      <w:r w:rsidR="002E1D85" w:rsidRPr="00F167A6">
        <w:rPr>
          <w:noProof/>
          <w:lang w:val="en-US" w:eastAsia="de-DE"/>
        </w:rPr>
        <w:t>[40]</w:t>
      </w:r>
      <w:r w:rsidR="002E1D85" w:rsidRPr="00F167A6">
        <w:rPr>
          <w:lang w:val="en-US" w:eastAsia="de-DE"/>
        </w:rPr>
        <w:fldChar w:fldCharType="end"/>
      </w:r>
    </w:p>
    <w:p w14:paraId="40E0F781" w14:textId="6A1019F2" w:rsidR="002E1D85" w:rsidRPr="00F167A6" w:rsidRDefault="002E1D85" w:rsidP="002E1D85">
      <w:pPr>
        <w:rPr>
          <w:lang w:val="en-US" w:eastAsia="de-DE"/>
        </w:rPr>
      </w:pPr>
      <w:r w:rsidRPr="00F167A6">
        <w:rPr>
          <w:lang w:val="en-US" w:eastAsia="de-DE"/>
        </w:rPr>
        <w:t>This plugin has been used to preview the events image in a circle mask inside the resulted events table.</w:t>
      </w:r>
    </w:p>
    <w:p w14:paraId="778444D0" w14:textId="4EB81529" w:rsidR="002E1D85" w:rsidRPr="00F167A6" w:rsidRDefault="002E1D85" w:rsidP="00FE5AFD">
      <w:pPr>
        <w:pStyle w:val="Heading3"/>
        <w:numPr>
          <w:ilvl w:val="0"/>
          <w:numId w:val="23"/>
        </w:numPr>
        <w:ind w:left="426"/>
        <w:rPr>
          <w:lang w:val="en-US"/>
        </w:rPr>
      </w:pPr>
      <w:bookmarkStart w:id="273" w:name="_Rg.Plugins.Popup_1.1.5.188"/>
      <w:bookmarkStart w:id="274" w:name="_Toc14966792"/>
      <w:bookmarkStart w:id="275" w:name="_Toc14976788"/>
      <w:bookmarkStart w:id="276" w:name="_Toc14977833"/>
      <w:bookmarkEnd w:id="273"/>
      <w:proofErr w:type="spellStart"/>
      <w:proofErr w:type="gramStart"/>
      <w:r w:rsidRPr="00F167A6">
        <w:rPr>
          <w:lang w:val="en-US"/>
        </w:rPr>
        <w:t>Rg.Plugins.Popup</w:t>
      </w:r>
      <w:proofErr w:type="spellEnd"/>
      <w:proofErr w:type="gramEnd"/>
      <w:r w:rsidRPr="00F167A6">
        <w:rPr>
          <w:lang w:val="en-US"/>
        </w:rPr>
        <w:t xml:space="preserve"> 1.1.5.188</w:t>
      </w:r>
      <w:bookmarkEnd w:id="274"/>
      <w:bookmarkEnd w:id="275"/>
      <w:bookmarkEnd w:id="276"/>
    </w:p>
    <w:p w14:paraId="0710A788" w14:textId="633B598D" w:rsidR="002E1D85" w:rsidRPr="00F167A6" w:rsidRDefault="002E1D85" w:rsidP="002E1D85">
      <w:pPr>
        <w:rPr>
          <w:lang w:val="en-US" w:eastAsia="de-DE"/>
        </w:rPr>
      </w:pPr>
      <w:r w:rsidRPr="00F167A6">
        <w:rPr>
          <w:lang w:val="en-US" w:eastAsia="de-DE"/>
        </w:rPr>
        <w:t xml:space="preserve">This plugin is for Xamarin forms. It allows to open any page as a popup view. </w:t>
      </w:r>
      <w:r w:rsidRPr="00F167A6">
        <w:rPr>
          <w:lang w:val="en-US" w:eastAsia="de-DE"/>
        </w:rPr>
        <w:fldChar w:fldCharType="begin"/>
      </w:r>
      <w:r w:rsidRPr="00F167A6">
        <w:rPr>
          <w:lang w:val="en-US" w:eastAsia="de-DE"/>
        </w:rPr>
        <w:instrText xml:space="preserve"> ADDIN ZOTERO_ITEM CSL_CITATION {"citationID":"iljgmB7m","properties":{"formattedCitation":"[41]","plainCitation":"[41]","noteIndex":0},"citationItems":[{"id":147,"uris":["http://zotero.org/users/5742355/items/ZJERJZC6"],"uri":["http://zotero.org/users/5742355/items/ZJERJZC6"],"itemData":{"id":147,"type":"webpage","title":"Rg.Plugins.Popup 1.1.5.188","abstract":"Plugin for Xamarin forms. Allows you to open any page as a popup.\n        \nRelease Notes: https://github.com/rotorgames/Rg.Plugins.Popup/releases","URL":"https://www.nuget.org/packages/Rg.Plugins.Popup/","language":"en","accessed":{"date-parts":[["2019",7,20]]}}}],"schema":"https://github.com/citation-style-language/schema/raw/master/csl-citation.json"} </w:instrText>
      </w:r>
      <w:r w:rsidRPr="00F167A6">
        <w:rPr>
          <w:lang w:val="en-US" w:eastAsia="de-DE"/>
        </w:rPr>
        <w:fldChar w:fldCharType="separate"/>
      </w:r>
      <w:r w:rsidRPr="00F167A6">
        <w:rPr>
          <w:noProof/>
          <w:lang w:val="en-US" w:eastAsia="de-DE"/>
        </w:rPr>
        <w:t>[41]</w:t>
      </w:r>
      <w:r w:rsidRPr="00F167A6">
        <w:rPr>
          <w:lang w:val="en-US" w:eastAsia="de-DE"/>
        </w:rPr>
        <w:fldChar w:fldCharType="end"/>
      </w:r>
    </w:p>
    <w:p w14:paraId="31EFD11A" w14:textId="5835A038" w:rsidR="00C9575E" w:rsidRPr="00F167A6" w:rsidRDefault="00C9575E" w:rsidP="00C9575E">
      <w:pPr>
        <w:rPr>
          <w:lang w:val="en-US" w:eastAsia="de-DE"/>
        </w:rPr>
      </w:pPr>
      <w:r w:rsidRPr="00F167A6">
        <w:rPr>
          <w:lang w:val="en-US" w:eastAsia="de-DE"/>
        </w:rPr>
        <w:t>This plugin is used in particular to view the extra filter options available on the search result screen by clicking on the top right burger menu button.</w:t>
      </w:r>
    </w:p>
    <w:p w14:paraId="55591ECB" w14:textId="77777777" w:rsidR="00C9575E" w:rsidRPr="00F167A6" w:rsidRDefault="00C9575E" w:rsidP="00B33E72">
      <w:pPr>
        <w:rPr>
          <w:lang w:val="en-US" w:eastAsia="de-DE"/>
        </w:rPr>
      </w:pPr>
    </w:p>
    <w:p w14:paraId="10F257F4" w14:textId="6C86464E" w:rsidR="00B33E72" w:rsidRPr="00F167A6" w:rsidRDefault="00B33E72" w:rsidP="00B33E72">
      <w:pPr>
        <w:rPr>
          <w:lang w:val="en-US" w:eastAsia="de-DE"/>
        </w:rPr>
      </w:pPr>
      <w:r w:rsidRPr="00F167A6">
        <w:rPr>
          <w:lang w:val="en-US" w:eastAsia="de-DE"/>
        </w:rPr>
        <w:lastRenderedPageBreak/>
        <w:t>The third screen is</w:t>
      </w:r>
      <w:r w:rsidR="00595AC8" w:rsidRPr="00F167A6">
        <w:rPr>
          <w:lang w:val="en-US" w:eastAsia="de-DE"/>
        </w:rPr>
        <w:t xml:space="preserve"> implemented in “</w:t>
      </w:r>
      <w:proofErr w:type="spellStart"/>
      <w:r w:rsidR="00595AC8" w:rsidRPr="00F167A6">
        <w:rPr>
          <w:lang w:val="en-US" w:eastAsia="de-DE"/>
        </w:rPr>
        <w:t>EventDetails.xaml.cs</w:t>
      </w:r>
      <w:proofErr w:type="spellEnd"/>
      <w:r w:rsidR="00595AC8" w:rsidRPr="00F167A6">
        <w:rPr>
          <w:lang w:val="en-US" w:eastAsia="de-DE"/>
        </w:rPr>
        <w:t>”</w:t>
      </w:r>
      <w:r w:rsidRPr="00F167A6">
        <w:rPr>
          <w:lang w:val="en-US" w:eastAsia="de-DE"/>
        </w:rPr>
        <w:t xml:space="preserve"> </w:t>
      </w:r>
      <w:r w:rsidR="00595AC8" w:rsidRPr="00F167A6">
        <w:rPr>
          <w:lang w:val="en-US" w:eastAsia="de-DE"/>
        </w:rPr>
        <w:t>in which</w:t>
      </w:r>
      <w:r w:rsidRPr="00F167A6">
        <w:rPr>
          <w:lang w:val="en-US" w:eastAsia="de-DE"/>
        </w:rPr>
        <w:t xml:space="preserve"> the tapped event information on the previous screen is shown to the user, so that the user can decide whether to book the event, add the event to the liked events list, add the event information to an existing calendar on the device or/and view the events location on the official map app offered by the devices operating system manufacturer.</w:t>
      </w:r>
    </w:p>
    <w:p w14:paraId="2DF4E8B0" w14:textId="114DC7F2" w:rsidR="00494ADF" w:rsidRPr="00F167A6" w:rsidRDefault="00494ADF" w:rsidP="00B33E72">
      <w:pPr>
        <w:rPr>
          <w:lang w:val="en-US" w:eastAsia="de-DE"/>
        </w:rPr>
      </w:pPr>
      <w:r w:rsidRPr="00F167A6">
        <w:rPr>
          <w:lang w:val="en-US" w:eastAsia="de-DE"/>
        </w:rPr>
        <w:t>This screen has used a multiple of external plugins in order for it to deliver the extra functionality, those plugins are as follows.</w:t>
      </w:r>
    </w:p>
    <w:p w14:paraId="3EEA2134" w14:textId="05C4AFDA" w:rsidR="00494ADF" w:rsidRPr="00F167A6" w:rsidRDefault="00494ADF" w:rsidP="00FE5AFD">
      <w:pPr>
        <w:pStyle w:val="Heading3"/>
        <w:numPr>
          <w:ilvl w:val="0"/>
          <w:numId w:val="22"/>
        </w:numPr>
        <w:ind w:left="426"/>
        <w:rPr>
          <w:lang w:val="en-US"/>
        </w:rPr>
      </w:pPr>
      <w:bookmarkStart w:id="277" w:name="_Toc14966793"/>
      <w:bookmarkStart w:id="278" w:name="_Toc14976789"/>
      <w:bookmarkStart w:id="279" w:name="_Toc14977834"/>
      <w:proofErr w:type="spellStart"/>
      <w:r w:rsidRPr="00F167A6">
        <w:rPr>
          <w:lang w:val="en-US"/>
        </w:rPr>
        <w:t>Plugin.Persmissions</w:t>
      </w:r>
      <w:proofErr w:type="spellEnd"/>
      <w:r w:rsidRPr="00F167A6">
        <w:rPr>
          <w:lang w:val="en-US"/>
        </w:rPr>
        <w:t xml:space="preserve"> 3.0.0.12</w:t>
      </w:r>
      <w:bookmarkEnd w:id="277"/>
      <w:bookmarkEnd w:id="278"/>
      <w:bookmarkEnd w:id="279"/>
    </w:p>
    <w:p w14:paraId="2DFB0110" w14:textId="11FCE6AA" w:rsidR="009964AC" w:rsidRPr="00F167A6" w:rsidRDefault="009964AC" w:rsidP="009964AC">
      <w:pPr>
        <w:rPr>
          <w:rFonts w:ascii="Times New Roman" w:hAnsi="Times New Roman"/>
          <w:lang w:val="en-US" w:eastAsia="en-GB"/>
        </w:rPr>
      </w:pPr>
      <w:r w:rsidRPr="00F167A6">
        <w:rPr>
          <w:shd w:val="clear" w:color="auto" w:fill="FFFFFF"/>
          <w:lang w:val="en-US" w:eastAsia="en-GB"/>
        </w:rPr>
        <w:t xml:space="preserve">Simple cross platform plugin to request and check permissions. </w:t>
      </w:r>
      <w:r w:rsidRPr="00F167A6">
        <w:rPr>
          <w:shd w:val="clear" w:color="auto" w:fill="FFFFFF"/>
          <w:lang w:val="en-US" w:eastAsia="en-GB"/>
        </w:rPr>
        <w:fldChar w:fldCharType="begin"/>
      </w:r>
      <w:r w:rsidR="002E1D85" w:rsidRPr="00F167A6">
        <w:rPr>
          <w:shd w:val="clear" w:color="auto" w:fill="FFFFFF"/>
          <w:lang w:val="en-US" w:eastAsia="en-GB"/>
        </w:rPr>
        <w:instrText xml:space="preserve"> ADDIN ZOTERO_ITEM CSL_CITATION {"citationID":"MqY5TaTN","properties":{"formattedCitation":"[42]","plainCitation":"[42]","noteIndex":0},"citationItems":[{"id":143,"uris":["http://zotero.org/users/5742355/items/QFBKBJFP"],"uri":["http://zotero.org/users/5742355/items/QFBKBJFP"],"itemData":{"id":143,"type":"webpage","title":"GitHub - jamesmontemagno/PermissionsPlugin: Check and Request Permissions Plugin for Xamarin and Windows","URL":"https://github.com/jamesmontemagno/PermissionsPlugin","accessed":{"date-parts":[["2019",7,20]]}}}],"schema":"https://github.com/citation-style-language/schema/raw/master/csl-citation.json"} </w:instrText>
      </w:r>
      <w:r w:rsidRPr="00F167A6">
        <w:rPr>
          <w:shd w:val="clear" w:color="auto" w:fill="FFFFFF"/>
          <w:lang w:val="en-US" w:eastAsia="en-GB"/>
        </w:rPr>
        <w:fldChar w:fldCharType="separate"/>
      </w:r>
      <w:r w:rsidR="002E1D85" w:rsidRPr="00F167A6">
        <w:rPr>
          <w:noProof/>
          <w:shd w:val="clear" w:color="auto" w:fill="FFFFFF"/>
          <w:lang w:val="en-US" w:eastAsia="en-GB"/>
        </w:rPr>
        <w:t>[42]</w:t>
      </w:r>
      <w:r w:rsidRPr="00F167A6">
        <w:rPr>
          <w:shd w:val="clear" w:color="auto" w:fill="FFFFFF"/>
          <w:lang w:val="en-US" w:eastAsia="en-GB"/>
        </w:rPr>
        <w:fldChar w:fldCharType="end"/>
      </w:r>
    </w:p>
    <w:p w14:paraId="6FFC58DE" w14:textId="704BFB77" w:rsidR="00494ADF" w:rsidRPr="00F167A6" w:rsidRDefault="009964AC" w:rsidP="009964AC">
      <w:pPr>
        <w:rPr>
          <w:lang w:val="en-US" w:eastAsia="de-DE"/>
        </w:rPr>
      </w:pPr>
      <w:r w:rsidRPr="00F167A6">
        <w:rPr>
          <w:lang w:val="en-US" w:eastAsia="de-DE"/>
        </w:rPr>
        <w:t>This plugin is used to obtain the permissions from the user, when the user taps on the calendar icon in the events details page.</w:t>
      </w:r>
    </w:p>
    <w:p w14:paraId="18DED626" w14:textId="560776B8" w:rsidR="00494ADF" w:rsidRPr="00F167A6" w:rsidRDefault="00494ADF" w:rsidP="00FE5AFD">
      <w:pPr>
        <w:pStyle w:val="Heading3"/>
        <w:numPr>
          <w:ilvl w:val="0"/>
          <w:numId w:val="21"/>
        </w:numPr>
        <w:ind w:left="426"/>
        <w:rPr>
          <w:lang w:val="en-US"/>
        </w:rPr>
      </w:pPr>
      <w:bookmarkStart w:id="280" w:name="_Toc14966794"/>
      <w:bookmarkStart w:id="281" w:name="_Toc14976790"/>
      <w:bookmarkStart w:id="282" w:name="_Toc14977835"/>
      <w:proofErr w:type="spellStart"/>
      <w:proofErr w:type="gramStart"/>
      <w:r w:rsidRPr="00F167A6">
        <w:rPr>
          <w:lang w:val="en-US"/>
        </w:rPr>
        <w:t>CClarke.Plugin.Calendars</w:t>
      </w:r>
      <w:proofErr w:type="spellEnd"/>
      <w:proofErr w:type="gramEnd"/>
      <w:r w:rsidRPr="00F167A6">
        <w:rPr>
          <w:lang w:val="en-US"/>
        </w:rPr>
        <w:t xml:space="preserve"> 1.0.0</w:t>
      </w:r>
      <w:bookmarkEnd w:id="280"/>
      <w:bookmarkEnd w:id="281"/>
      <w:bookmarkEnd w:id="282"/>
    </w:p>
    <w:p w14:paraId="3A9A8C5C" w14:textId="359B80BC" w:rsidR="00494ADF" w:rsidRPr="00F167A6" w:rsidRDefault="009964AC" w:rsidP="00494ADF">
      <w:pPr>
        <w:rPr>
          <w:lang w:val="en-US" w:eastAsia="de-DE"/>
        </w:rPr>
      </w:pPr>
      <w:r w:rsidRPr="00F167A6">
        <w:rPr>
          <w:lang w:val="en-US" w:eastAsia="de-DE"/>
        </w:rPr>
        <w:t xml:space="preserve">This plugin Perform basic CRUD calendar operations on iOS/Android/UWP through a simple common API. </w:t>
      </w:r>
      <w:r w:rsidRPr="00F167A6">
        <w:rPr>
          <w:lang w:val="en-US" w:eastAsia="de-DE"/>
        </w:rPr>
        <w:fldChar w:fldCharType="begin"/>
      </w:r>
      <w:r w:rsidR="002E1D85" w:rsidRPr="00F167A6">
        <w:rPr>
          <w:lang w:val="en-US" w:eastAsia="de-DE"/>
        </w:rPr>
        <w:instrText xml:space="preserve"> ADDIN ZOTERO_ITEM CSL_CITATION {"citationID":"edVazAyJ","properties":{"formattedCitation":"[43]","plainCitation":"[43]","noteIndex":0},"citationItems":[{"id":142,"uris":["http://zotero.org/users/5742355/items/A783ETSI"],"uri":["http://zotero.org/users/5742355/items/A783ETSI"],"itemData":{"id":142,"type":"book","title":"Cross-platform calendar API plugin for Xamarin and Windows: TheAlmightyBob/Calendars","genre":"C#","source":"GitHub","URL":"https://github.com/TheAlmightyBob/Calendars","note":"original-date: 2015-04-16T07:15:31Z","title-short":"Cross-platform calendar API plugin for Xamarin and Windows","author":[{"family":"Clarke","given":"Caleb"}],"issued":{"date-parts":[["2019",7,3]]},"accessed":{"date-parts":[["2019",7,20]]}}}],"schema":"https://github.com/citation-style-language/schema/raw/master/csl-citation.json"} </w:instrText>
      </w:r>
      <w:r w:rsidRPr="00F167A6">
        <w:rPr>
          <w:lang w:val="en-US" w:eastAsia="de-DE"/>
        </w:rPr>
        <w:fldChar w:fldCharType="separate"/>
      </w:r>
      <w:r w:rsidR="002E1D85" w:rsidRPr="00F167A6">
        <w:rPr>
          <w:noProof/>
          <w:lang w:val="en-US" w:eastAsia="de-DE"/>
        </w:rPr>
        <w:t>[43]</w:t>
      </w:r>
      <w:r w:rsidRPr="00F167A6">
        <w:rPr>
          <w:lang w:val="en-US" w:eastAsia="de-DE"/>
        </w:rPr>
        <w:fldChar w:fldCharType="end"/>
      </w:r>
    </w:p>
    <w:p w14:paraId="294DC524" w14:textId="4487FCD3" w:rsidR="009964AC" w:rsidRPr="00F167A6" w:rsidRDefault="009964AC" w:rsidP="00494ADF">
      <w:pPr>
        <w:rPr>
          <w:lang w:val="en-US" w:eastAsia="de-DE"/>
        </w:rPr>
      </w:pPr>
      <w:r w:rsidRPr="00F167A6">
        <w:rPr>
          <w:lang w:val="en-US" w:eastAsia="de-DE"/>
        </w:rPr>
        <w:t>This plugin is used after the permissions being granted by the user to access the calendars.</w:t>
      </w:r>
    </w:p>
    <w:p w14:paraId="2FFB0B76" w14:textId="16EFE2E4" w:rsidR="009964AC" w:rsidRPr="00F167A6" w:rsidRDefault="009964AC" w:rsidP="00494ADF">
      <w:pPr>
        <w:rPr>
          <w:lang w:val="en-US" w:eastAsia="de-DE"/>
        </w:rPr>
      </w:pPr>
      <w:r w:rsidRPr="00F167A6">
        <w:rPr>
          <w:lang w:val="en-US" w:eastAsia="de-DE"/>
        </w:rPr>
        <w:t xml:space="preserve">The plugin </w:t>
      </w:r>
      <w:proofErr w:type="gramStart"/>
      <w:r w:rsidRPr="00F167A6">
        <w:rPr>
          <w:lang w:val="en-US" w:eastAsia="de-DE"/>
        </w:rPr>
        <w:t>access</w:t>
      </w:r>
      <w:proofErr w:type="gramEnd"/>
      <w:r w:rsidRPr="00F167A6">
        <w:rPr>
          <w:lang w:val="en-US" w:eastAsia="de-DE"/>
        </w:rPr>
        <w:t xml:space="preserve"> the calendars and then preview their names to the user, so that the user can choose which calendar to save the events to.</w:t>
      </w:r>
    </w:p>
    <w:p w14:paraId="0BDFFCA7" w14:textId="4D07DB29" w:rsidR="00C9575E" w:rsidRPr="00F167A6" w:rsidRDefault="00C9575E" w:rsidP="00494ADF">
      <w:pPr>
        <w:rPr>
          <w:lang w:val="en-US" w:eastAsia="de-DE"/>
        </w:rPr>
      </w:pPr>
      <w:r w:rsidRPr="00F167A6">
        <w:rPr>
          <w:lang w:val="en-US" w:eastAsia="de-DE"/>
        </w:rPr>
        <w:t xml:space="preserve">The calendars are shown in a popup view, which has been implemented using the </w:t>
      </w:r>
      <w:hyperlink w:anchor="_Rg.Plugins.Popup_1.1.5.188" w:history="1">
        <w:r w:rsidRPr="00F167A6">
          <w:rPr>
            <w:rStyle w:val="Hyperlink"/>
            <w:lang w:val="en-US" w:eastAsia="de-DE"/>
          </w:rPr>
          <w:t>Popup plugin</w:t>
        </w:r>
      </w:hyperlink>
      <w:r w:rsidRPr="00F167A6">
        <w:rPr>
          <w:lang w:val="en-US" w:eastAsia="de-DE"/>
        </w:rPr>
        <w:t xml:space="preserve"> mentioned previously.</w:t>
      </w:r>
    </w:p>
    <w:p w14:paraId="78A74066" w14:textId="3AC65F55" w:rsidR="00C9575E" w:rsidRDefault="00C9575E" w:rsidP="00494ADF">
      <w:pPr>
        <w:rPr>
          <w:lang w:val="en-US" w:eastAsia="de-DE"/>
        </w:rPr>
      </w:pPr>
    </w:p>
    <w:p w14:paraId="674418BE" w14:textId="3661698F" w:rsidR="00710BE0" w:rsidRDefault="00710BE0" w:rsidP="00494ADF">
      <w:pPr>
        <w:rPr>
          <w:lang w:val="en-US" w:eastAsia="de-DE"/>
        </w:rPr>
      </w:pPr>
    </w:p>
    <w:p w14:paraId="521B661E" w14:textId="5AAA4980" w:rsidR="00710BE0" w:rsidRDefault="00710BE0" w:rsidP="00494ADF">
      <w:pPr>
        <w:rPr>
          <w:lang w:val="en-US" w:eastAsia="de-DE"/>
        </w:rPr>
      </w:pPr>
    </w:p>
    <w:p w14:paraId="51D29428" w14:textId="77777777" w:rsidR="00710BE0" w:rsidRPr="00F167A6" w:rsidRDefault="00710BE0" w:rsidP="00494ADF">
      <w:pPr>
        <w:rPr>
          <w:lang w:val="en-US" w:eastAsia="de-DE"/>
        </w:rPr>
      </w:pPr>
    </w:p>
    <w:p w14:paraId="0AF33FBB" w14:textId="240F1DEE" w:rsidR="00494ADF" w:rsidRPr="00F167A6" w:rsidRDefault="00806666" w:rsidP="001114B8">
      <w:pPr>
        <w:pStyle w:val="Heading2"/>
        <w:numPr>
          <w:ilvl w:val="1"/>
          <w:numId w:val="7"/>
        </w:numPr>
        <w:ind w:left="709"/>
        <w:rPr>
          <w:lang w:val="en-US"/>
        </w:rPr>
      </w:pPr>
      <w:bookmarkStart w:id="283" w:name="_Toc14977836"/>
      <w:r w:rsidRPr="00F167A6">
        <w:rPr>
          <w:lang w:val="en-US"/>
        </w:rPr>
        <w:t>Get Inspired</w:t>
      </w:r>
      <w:bookmarkEnd w:id="283"/>
    </w:p>
    <w:p w14:paraId="72FBEB81" w14:textId="09D2B654" w:rsidR="00806666" w:rsidRPr="00F167A6" w:rsidRDefault="00806666" w:rsidP="00806666">
      <w:pPr>
        <w:rPr>
          <w:lang w:val="en-US" w:eastAsia="de-DE"/>
        </w:rPr>
      </w:pPr>
      <w:r w:rsidRPr="00F167A6">
        <w:rPr>
          <w:lang w:val="en-US" w:eastAsia="de-DE"/>
        </w:rPr>
        <w:t>Due to the time restriction and the lack of man resources in the team, this feature had to be dropped in this version.</w:t>
      </w:r>
    </w:p>
    <w:p w14:paraId="5AF34AB7" w14:textId="220D8225" w:rsidR="00806666" w:rsidRPr="00F167A6" w:rsidRDefault="00806666" w:rsidP="001114B8">
      <w:pPr>
        <w:pStyle w:val="Heading2"/>
        <w:numPr>
          <w:ilvl w:val="1"/>
          <w:numId w:val="7"/>
        </w:numPr>
        <w:ind w:left="709"/>
        <w:rPr>
          <w:lang w:val="en-US"/>
        </w:rPr>
      </w:pPr>
      <w:bookmarkStart w:id="284" w:name="_Toc14977837"/>
      <w:r w:rsidRPr="00F167A6">
        <w:rPr>
          <w:lang w:val="en-US"/>
        </w:rPr>
        <w:lastRenderedPageBreak/>
        <w:t>Profile</w:t>
      </w:r>
      <w:bookmarkEnd w:id="284"/>
    </w:p>
    <w:p w14:paraId="25AED265" w14:textId="2D86916E" w:rsidR="00CD4FD9" w:rsidRPr="00F167A6" w:rsidRDefault="00CD4FD9" w:rsidP="00CD4FD9">
      <w:pPr>
        <w:rPr>
          <w:lang w:val="en-US" w:eastAsia="de-DE"/>
        </w:rPr>
      </w:pPr>
      <w:r w:rsidRPr="00F167A6">
        <w:rPr>
          <w:lang w:val="en-US" w:eastAsia="de-DE"/>
        </w:rPr>
        <w:t xml:space="preserve">Profile screen contains the users saved personal data on the Swiss Engineering platform database. The user is able to </w:t>
      </w:r>
      <w:r w:rsidR="00F71AB4">
        <w:rPr>
          <w:lang w:val="en-US" w:eastAsia="de-DE"/>
        </w:rPr>
        <w:t>preview</w:t>
      </w:r>
      <w:r w:rsidRPr="00F167A6">
        <w:rPr>
          <w:lang w:val="en-US" w:eastAsia="de-DE"/>
        </w:rPr>
        <w:t xml:space="preserve"> the name, email, address and a personal photo</w:t>
      </w:r>
      <w:r w:rsidR="00F71AB4">
        <w:rPr>
          <w:lang w:val="en-US" w:eastAsia="de-DE"/>
        </w:rPr>
        <w:t xml:space="preserve"> (see figure 29)</w:t>
      </w:r>
      <w:r w:rsidRPr="00F167A6">
        <w:rPr>
          <w:lang w:val="en-US" w:eastAsia="de-DE"/>
        </w:rPr>
        <w:t>.</w:t>
      </w:r>
    </w:p>
    <w:p w14:paraId="494666E6" w14:textId="2612A354" w:rsidR="00CD4FD9" w:rsidRPr="00F167A6" w:rsidRDefault="00CD4FD9" w:rsidP="00CD4FD9">
      <w:pPr>
        <w:rPr>
          <w:lang w:val="en-US" w:eastAsia="de-DE"/>
        </w:rPr>
      </w:pPr>
      <w:r w:rsidRPr="00F167A6">
        <w:rPr>
          <w:lang w:val="en-US" w:eastAsia="de-DE"/>
        </w:rPr>
        <w:t>The profile screen has also a button that enables the user to navigate to the screen of the booked events.</w:t>
      </w:r>
    </w:p>
    <w:p w14:paraId="25E3DFBE" w14:textId="77777777" w:rsidR="00CD4FD9" w:rsidRPr="00F167A6" w:rsidRDefault="00CD4FD9" w:rsidP="00CD4FD9">
      <w:pPr>
        <w:keepNext/>
        <w:jc w:val="center"/>
        <w:rPr>
          <w:lang w:val="en-US"/>
        </w:rPr>
      </w:pPr>
      <w:r w:rsidRPr="00F167A6">
        <w:rPr>
          <w:noProof/>
          <w:lang w:val="en-US" w:eastAsia="de-DE"/>
        </w:rPr>
        <w:drawing>
          <wp:inline distT="0" distB="0" distL="0" distR="0" wp14:anchorId="69A7D0AC" wp14:editId="0B6C3064">
            <wp:extent cx="2250472" cy="3828516"/>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7256" cy="3891094"/>
                    </a:xfrm>
                    <a:prstGeom prst="rect">
                      <a:avLst/>
                    </a:prstGeom>
                  </pic:spPr>
                </pic:pic>
              </a:graphicData>
            </a:graphic>
          </wp:inline>
        </w:drawing>
      </w:r>
    </w:p>
    <w:p w14:paraId="341082CA" w14:textId="7389D1C5" w:rsidR="00CD4FD9" w:rsidRPr="00F167A6" w:rsidRDefault="00CD4FD9" w:rsidP="00CD4FD9">
      <w:pPr>
        <w:pStyle w:val="Caption"/>
        <w:jc w:val="center"/>
        <w:rPr>
          <w:lang w:val="en-US"/>
        </w:rPr>
      </w:pPr>
      <w:r w:rsidRPr="00F167A6">
        <w:rPr>
          <w:lang w:val="en-US"/>
        </w:rPr>
        <w:t xml:space="preserve">Figure </w:t>
      </w:r>
      <w:r w:rsidRPr="00F167A6">
        <w:rPr>
          <w:lang w:val="en-US"/>
        </w:rPr>
        <w:fldChar w:fldCharType="begin"/>
      </w:r>
      <w:r w:rsidRPr="00F167A6">
        <w:rPr>
          <w:lang w:val="en-US"/>
        </w:rPr>
        <w:instrText xml:space="preserve"> SEQ Figure \* ARABIC </w:instrText>
      </w:r>
      <w:r w:rsidRPr="00F167A6">
        <w:rPr>
          <w:lang w:val="en-US"/>
        </w:rPr>
        <w:fldChar w:fldCharType="separate"/>
      </w:r>
      <w:r w:rsidR="009A633F">
        <w:rPr>
          <w:noProof/>
          <w:lang w:val="en-US"/>
        </w:rPr>
        <w:t>29</w:t>
      </w:r>
      <w:r w:rsidRPr="00F167A6">
        <w:rPr>
          <w:lang w:val="en-US"/>
        </w:rPr>
        <w:fldChar w:fldCharType="end"/>
      </w:r>
      <w:r w:rsidRPr="00F167A6">
        <w:rPr>
          <w:lang w:val="en-US"/>
        </w:rPr>
        <w:t xml:space="preserve"> Profile screen with my reservations button at the bottom</w:t>
      </w:r>
    </w:p>
    <w:p w14:paraId="3285C77C" w14:textId="77777777" w:rsidR="00C25E6C" w:rsidRPr="00F167A6" w:rsidRDefault="00C25E6C" w:rsidP="00C25E6C">
      <w:pPr>
        <w:rPr>
          <w:lang w:val="en-US" w:eastAsia="de-DE"/>
        </w:rPr>
      </w:pPr>
    </w:p>
    <w:p w14:paraId="047B1254" w14:textId="77777777" w:rsidR="00C25E6C" w:rsidRPr="00F167A6" w:rsidRDefault="00C25E6C" w:rsidP="00C25E6C">
      <w:pPr>
        <w:rPr>
          <w:lang w:val="en-US" w:eastAsia="de-DE"/>
        </w:rPr>
      </w:pPr>
    </w:p>
    <w:p w14:paraId="007A479A" w14:textId="77777777" w:rsidR="00C25E6C" w:rsidRPr="00F167A6" w:rsidRDefault="00C25E6C" w:rsidP="00C25E6C">
      <w:pPr>
        <w:rPr>
          <w:lang w:val="en-US" w:eastAsia="de-DE"/>
        </w:rPr>
      </w:pPr>
    </w:p>
    <w:p w14:paraId="6C6677E9" w14:textId="50891AA2" w:rsidR="00C25E6C" w:rsidRDefault="00C25E6C" w:rsidP="00C25E6C">
      <w:pPr>
        <w:rPr>
          <w:lang w:val="en-US" w:eastAsia="de-DE"/>
        </w:rPr>
      </w:pPr>
    </w:p>
    <w:p w14:paraId="36CF9C6F" w14:textId="77777777" w:rsidR="00710BE0" w:rsidRPr="00F167A6" w:rsidRDefault="00710BE0" w:rsidP="00C25E6C">
      <w:pPr>
        <w:rPr>
          <w:lang w:val="en-US" w:eastAsia="de-DE"/>
        </w:rPr>
      </w:pPr>
    </w:p>
    <w:p w14:paraId="1E2217AE" w14:textId="3F34EC9F" w:rsidR="00C25E6C" w:rsidRPr="00F167A6" w:rsidRDefault="00C25E6C" w:rsidP="00C25E6C">
      <w:pPr>
        <w:rPr>
          <w:lang w:val="en-US" w:eastAsia="de-DE"/>
        </w:rPr>
      </w:pPr>
      <w:r w:rsidRPr="00F167A6">
        <w:rPr>
          <w:lang w:val="en-US" w:eastAsia="de-DE"/>
        </w:rPr>
        <w:t xml:space="preserve">The views appeared on the </w:t>
      </w:r>
      <w:proofErr w:type="spellStart"/>
      <w:r w:rsidRPr="00F167A6">
        <w:rPr>
          <w:lang w:val="en-US" w:eastAsia="de-DE"/>
        </w:rPr>
        <w:t>BookedEvents.xaml</w:t>
      </w:r>
      <w:proofErr w:type="spellEnd"/>
      <w:r w:rsidRPr="00F167A6">
        <w:rPr>
          <w:lang w:val="en-US" w:eastAsia="de-DE"/>
        </w:rPr>
        <w:t xml:space="preserve"> are decided based on the size of the booked events list. If there are no booked </w:t>
      </w:r>
      <w:proofErr w:type="gramStart"/>
      <w:r w:rsidRPr="00F167A6">
        <w:rPr>
          <w:lang w:val="en-US" w:eastAsia="de-DE"/>
        </w:rPr>
        <w:t>events</w:t>
      </w:r>
      <w:proofErr w:type="gramEnd"/>
      <w:r w:rsidRPr="00F167A6">
        <w:rPr>
          <w:lang w:val="en-US" w:eastAsia="de-DE"/>
        </w:rPr>
        <w:t xml:space="preserve"> then a warning label will be shown instead the table of the booked events.</w:t>
      </w:r>
    </w:p>
    <w:p w14:paraId="24FF5EC1"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88"/>
          <w:sz w:val="20"/>
          <w:szCs w:val="20"/>
          <w:lang w:val="en-US"/>
        </w:rPr>
        <w:t>public</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void</w:t>
      </w:r>
      <w:r w:rsidRPr="00710BE0">
        <w:rPr>
          <w:rFonts w:ascii="Courier New" w:hAnsi="Courier New" w:cs="Courier New"/>
          <w:color w:val="000000"/>
          <w:sz w:val="20"/>
          <w:szCs w:val="20"/>
          <w:lang w:val="en-US"/>
        </w:rPr>
        <w:t xml:space="preserve"> </w:t>
      </w:r>
      <w:proofErr w:type="spellStart"/>
      <w:proofErr w:type="gramStart"/>
      <w:r w:rsidRPr="00710BE0">
        <w:rPr>
          <w:rFonts w:ascii="Courier New" w:hAnsi="Courier New" w:cs="Courier New"/>
          <w:color w:val="660066"/>
          <w:sz w:val="20"/>
          <w:szCs w:val="20"/>
          <w:lang w:val="en-US"/>
        </w:rPr>
        <w:t>DecideAppearingViews</w:t>
      </w:r>
      <w:proofErr w:type="spellEnd"/>
      <w:r w:rsidRPr="00710BE0">
        <w:rPr>
          <w:rFonts w:ascii="Courier New" w:hAnsi="Courier New" w:cs="Courier New"/>
          <w:color w:val="666600"/>
          <w:sz w:val="20"/>
          <w:szCs w:val="20"/>
          <w:lang w:val="en-US"/>
        </w:rPr>
        <w:t>(</w:t>
      </w:r>
      <w:proofErr w:type="gramEnd"/>
      <w:r w:rsidRPr="00710BE0">
        <w:rPr>
          <w:rFonts w:ascii="Courier New" w:hAnsi="Courier New" w:cs="Courier New"/>
          <w:color w:val="666600"/>
          <w:sz w:val="20"/>
          <w:szCs w:val="20"/>
          <w:lang w:val="en-US"/>
        </w:rPr>
        <w:t>)</w:t>
      </w:r>
    </w:p>
    <w:p w14:paraId="73E2D6F8"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605DE586" w14:textId="53E37EF0"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880000"/>
          <w:sz w:val="20"/>
          <w:szCs w:val="20"/>
          <w:lang w:val="en-US"/>
        </w:rPr>
        <w:lastRenderedPageBreak/>
        <w:t>//hide the table view and show the warning label if no events booked were found</w:t>
      </w:r>
    </w:p>
    <w:p w14:paraId="0D3B2238"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if</w:t>
      </w: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roofErr w:type="spellStart"/>
      <w:proofErr w:type="gramStart"/>
      <w:r w:rsidRPr="00710BE0">
        <w:rPr>
          <w:rFonts w:ascii="Courier New" w:hAnsi="Courier New" w:cs="Courier New"/>
          <w:color w:val="660066"/>
          <w:sz w:val="20"/>
          <w:szCs w:val="20"/>
          <w:lang w:val="en-US"/>
        </w:rPr>
        <w:t>StaticLists</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bookedEventsList</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Count</w:t>
      </w:r>
      <w:proofErr w:type="spellEnd"/>
      <w:proofErr w:type="gramEnd"/>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006666"/>
          <w:sz w:val="20"/>
          <w:szCs w:val="20"/>
          <w:lang w:val="en-US"/>
        </w:rPr>
        <w:t>0</w:t>
      </w:r>
      <w:r w:rsidRPr="00710BE0">
        <w:rPr>
          <w:rFonts w:ascii="Courier New" w:hAnsi="Courier New" w:cs="Courier New"/>
          <w:color w:val="666600"/>
          <w:sz w:val="20"/>
          <w:szCs w:val="20"/>
          <w:lang w:val="en-US"/>
        </w:rPr>
        <w:t>)</w:t>
      </w:r>
    </w:p>
    <w:p w14:paraId="309C7E55"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7EA7615C"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eventsTable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IsVisible</w:t>
      </w:r>
      <w:proofErr w:type="spellEnd"/>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false</w:t>
      </w:r>
      <w:r w:rsidRPr="00710BE0">
        <w:rPr>
          <w:rFonts w:ascii="Courier New" w:hAnsi="Courier New" w:cs="Courier New"/>
          <w:color w:val="666600"/>
          <w:sz w:val="20"/>
          <w:szCs w:val="20"/>
          <w:lang w:val="en-US"/>
        </w:rPr>
        <w:t>;</w:t>
      </w:r>
    </w:p>
    <w:p w14:paraId="764F087F"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emptyListLabelIsVisible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IsVisible</w:t>
      </w:r>
      <w:proofErr w:type="spellEnd"/>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true</w:t>
      </w:r>
      <w:r w:rsidRPr="00710BE0">
        <w:rPr>
          <w:rFonts w:ascii="Courier New" w:hAnsi="Courier New" w:cs="Courier New"/>
          <w:color w:val="666600"/>
          <w:sz w:val="20"/>
          <w:szCs w:val="20"/>
          <w:lang w:val="en-US"/>
        </w:rPr>
        <w:t>;</w:t>
      </w:r>
    </w:p>
    <w:p w14:paraId="5105D690"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680537D7"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w:t>
      </w:r>
    </w:p>
    <w:p w14:paraId="2B3C11AB" w14:textId="0FBE4FE3"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880000"/>
          <w:sz w:val="20"/>
          <w:szCs w:val="20"/>
          <w:lang w:val="en-US"/>
        </w:rPr>
        <w:t>//if events were found, then show the table and hide the warning label.</w:t>
      </w:r>
    </w:p>
    <w:p w14:paraId="3A7E8970"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else</w:t>
      </w:r>
    </w:p>
    <w:p w14:paraId="236B6FFF"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6BB44919"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emptyListLabelIsVisible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IsVisible</w:t>
      </w:r>
      <w:proofErr w:type="spellEnd"/>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false</w:t>
      </w:r>
      <w:r w:rsidRPr="00710BE0">
        <w:rPr>
          <w:rFonts w:ascii="Courier New" w:hAnsi="Courier New" w:cs="Courier New"/>
          <w:color w:val="666600"/>
          <w:sz w:val="20"/>
          <w:szCs w:val="20"/>
          <w:lang w:val="en-US"/>
        </w:rPr>
        <w:t>;</w:t>
      </w:r>
    </w:p>
    <w:p w14:paraId="7E653E83"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eventsTable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IsVisible</w:t>
      </w:r>
      <w:proofErr w:type="spellEnd"/>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true</w:t>
      </w:r>
      <w:r w:rsidRPr="00710BE0">
        <w:rPr>
          <w:rFonts w:ascii="Courier New" w:hAnsi="Courier New" w:cs="Courier New"/>
          <w:color w:val="666600"/>
          <w:sz w:val="20"/>
          <w:szCs w:val="20"/>
          <w:lang w:val="en-US"/>
        </w:rPr>
        <w:t>;</w:t>
      </w:r>
    </w:p>
    <w:p w14:paraId="0D1C204E"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6C7CAE9D" w14:textId="37F5B284" w:rsidR="00595CB1" w:rsidRP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666600"/>
          <w:sz w:val="20"/>
          <w:szCs w:val="20"/>
          <w:lang w:val="en-US"/>
        </w:rPr>
        <w:t>}</w:t>
      </w:r>
    </w:p>
    <w:p w14:paraId="709A7847" w14:textId="71052AC2" w:rsidR="00710BE0" w:rsidRPr="00710BE0" w:rsidRDefault="00595CB1" w:rsidP="00710BE0">
      <w:pPr>
        <w:pStyle w:val="Caption"/>
        <w:jc w:val="center"/>
        <w:rPr>
          <w:lang w:val="en-US"/>
        </w:rPr>
      </w:pPr>
      <w:r w:rsidRPr="00595CB1">
        <w:rPr>
          <w:lang w:val="en-US"/>
        </w:rPr>
        <w:t xml:space="preserve">Code snippet </w:t>
      </w:r>
      <w:r w:rsidRPr="00595CB1">
        <w:rPr>
          <w:lang w:val="en-US"/>
        </w:rPr>
        <w:fldChar w:fldCharType="begin"/>
      </w:r>
      <w:r w:rsidRPr="00595CB1">
        <w:rPr>
          <w:lang w:val="en-US"/>
        </w:rPr>
        <w:instrText xml:space="preserve"> SEQ Code_snippet \* ARABIC </w:instrText>
      </w:r>
      <w:r w:rsidRPr="00595CB1">
        <w:rPr>
          <w:lang w:val="en-US"/>
        </w:rPr>
        <w:fldChar w:fldCharType="separate"/>
      </w:r>
      <w:r w:rsidR="00F71AB4">
        <w:rPr>
          <w:noProof/>
          <w:lang w:val="en-US"/>
        </w:rPr>
        <w:t>13</w:t>
      </w:r>
      <w:r w:rsidRPr="00595CB1">
        <w:rPr>
          <w:lang w:val="en-US"/>
        </w:rPr>
        <w:fldChar w:fldCharType="end"/>
      </w:r>
      <w:r w:rsidRPr="00595CB1">
        <w:rPr>
          <w:lang w:val="en-US"/>
        </w:rPr>
        <w:t xml:space="preserve"> decide which views to appear in </w:t>
      </w:r>
      <w:proofErr w:type="spellStart"/>
      <w:r w:rsidRPr="00595CB1">
        <w:rPr>
          <w:lang w:val="en-US"/>
        </w:rPr>
        <w:t>BookedEvents.xaml.cs</w:t>
      </w:r>
      <w:proofErr w:type="spellEnd"/>
    </w:p>
    <w:p w14:paraId="210D63C7" w14:textId="13C41CC3" w:rsidR="00CD4FD9" w:rsidRPr="00F167A6" w:rsidRDefault="00CD4FD9" w:rsidP="00CD4FD9">
      <w:pPr>
        <w:rPr>
          <w:lang w:val="en-US" w:eastAsia="de-DE"/>
        </w:rPr>
      </w:pPr>
      <w:r w:rsidRPr="00F167A6">
        <w:rPr>
          <w:lang w:val="en-US" w:eastAsia="de-DE"/>
        </w:rPr>
        <w:t>The booked events are presented</w:t>
      </w:r>
      <w:r w:rsidR="005E00B3" w:rsidRPr="00F167A6">
        <w:rPr>
          <w:lang w:val="en-US" w:eastAsia="de-DE"/>
        </w:rPr>
        <w:t xml:space="preserve"> in a chronological order, where the events that are on the same date are grouped under </w:t>
      </w:r>
      <w:r w:rsidR="00C25E6C" w:rsidRPr="00F167A6">
        <w:rPr>
          <w:lang w:val="en-US" w:eastAsia="de-DE"/>
        </w:rPr>
        <w:t>the same</w:t>
      </w:r>
      <w:r w:rsidR="005E00B3" w:rsidRPr="00F167A6">
        <w:rPr>
          <w:lang w:val="en-US" w:eastAsia="de-DE"/>
        </w:rPr>
        <w:t xml:space="preserve"> header, which is the date.</w:t>
      </w:r>
    </w:p>
    <w:p w14:paraId="2ACD464E" w14:textId="411EA11A" w:rsidR="005E00B3" w:rsidRPr="00F167A6" w:rsidRDefault="005E00B3" w:rsidP="00CD4FD9">
      <w:pPr>
        <w:rPr>
          <w:lang w:val="en-US" w:eastAsia="de-DE"/>
        </w:rPr>
      </w:pPr>
      <w:r w:rsidRPr="00F167A6">
        <w:rPr>
          <w:lang w:val="en-US" w:eastAsia="de-DE"/>
        </w:rPr>
        <w:t xml:space="preserve">The way those booked events are grouped and ordered in code is by using a LINQ inside the </w:t>
      </w:r>
      <w:proofErr w:type="spellStart"/>
      <w:r w:rsidRPr="00F167A6">
        <w:rPr>
          <w:lang w:val="en-US" w:eastAsia="de-DE"/>
        </w:rPr>
        <w:t>BookedEvents.xaml.cs</w:t>
      </w:r>
      <w:proofErr w:type="spellEnd"/>
      <w:r w:rsidRPr="00F167A6">
        <w:rPr>
          <w:lang w:val="en-US" w:eastAsia="de-DE"/>
        </w:rPr>
        <w:t xml:space="preserve"> file.</w:t>
      </w:r>
    </w:p>
    <w:p w14:paraId="4F174127" w14:textId="695AB649" w:rsidR="005E00B3" w:rsidRPr="00F167A6" w:rsidRDefault="005E00B3" w:rsidP="00CD4FD9">
      <w:pPr>
        <w:rPr>
          <w:lang w:val="en-US" w:eastAsia="de-DE"/>
        </w:rPr>
      </w:pPr>
      <w:r w:rsidRPr="00F167A6">
        <w:rPr>
          <w:lang w:val="en-US" w:eastAsia="de-DE"/>
        </w:rPr>
        <w:t xml:space="preserve">This LINQ creates a Collection </w:t>
      </w:r>
      <w:r w:rsidR="00790DC8" w:rsidRPr="00F167A6">
        <w:rPr>
          <w:lang w:val="en-US" w:eastAsia="de-DE"/>
        </w:rPr>
        <w:t xml:space="preserve">that contains a list of a list of events, in other words, </w:t>
      </w:r>
      <w:r w:rsidR="00C25E6C" w:rsidRPr="00F167A6">
        <w:rPr>
          <w:lang w:val="en-US" w:eastAsia="de-DE"/>
        </w:rPr>
        <w:t>for each index there exist a key which is a date string, and a value which is another list, this list is</w:t>
      </w:r>
      <w:r w:rsidR="00790DC8" w:rsidRPr="00F167A6">
        <w:rPr>
          <w:lang w:val="en-US" w:eastAsia="de-DE"/>
        </w:rPr>
        <w:t xml:space="preserve"> the events that are in the same date as the header </w:t>
      </w:r>
      <w:proofErr w:type="spellStart"/>
      <w:r w:rsidR="00C25E6C" w:rsidRPr="00F167A6">
        <w:rPr>
          <w:lang w:val="en-US" w:eastAsia="de-DE"/>
        </w:rPr>
        <w:t>stringfied</w:t>
      </w:r>
      <w:proofErr w:type="spellEnd"/>
      <w:r w:rsidR="00C25E6C" w:rsidRPr="00F167A6">
        <w:rPr>
          <w:lang w:val="en-US" w:eastAsia="de-DE"/>
        </w:rPr>
        <w:t xml:space="preserve"> </w:t>
      </w:r>
      <w:r w:rsidR="00790DC8" w:rsidRPr="00F167A6">
        <w:rPr>
          <w:lang w:val="en-US" w:eastAsia="de-DE"/>
        </w:rPr>
        <w:t>date.</w:t>
      </w:r>
    </w:p>
    <w:p w14:paraId="1E5E36EA" w14:textId="77777777"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sz w:val="20"/>
          <w:szCs w:val="20"/>
          <w:lang w:val="en-US"/>
        </w:rPr>
      </w:pPr>
      <w:r w:rsidRPr="00710BE0">
        <w:rPr>
          <w:rFonts w:ascii="Courier New" w:hAnsi="Courier New" w:cs="Courier New"/>
          <w:color w:val="000088"/>
          <w:sz w:val="20"/>
          <w:szCs w:val="20"/>
          <w:lang w:val="en-US"/>
        </w:rPr>
        <w:t>var</w:t>
      </w:r>
      <w:r w:rsidRPr="00710BE0">
        <w:rPr>
          <w:rFonts w:ascii="Courier New" w:hAnsi="Courier New" w:cs="Courier New"/>
          <w:color w:val="000000"/>
          <w:sz w:val="20"/>
          <w:szCs w:val="20"/>
          <w:lang w:val="en-US"/>
        </w:rPr>
        <w:t xml:space="preserve"> items </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from</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eventAvaliable</w:t>
      </w:r>
      <w:proofErr w:type="spellEnd"/>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in</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660066"/>
          <w:sz w:val="20"/>
          <w:szCs w:val="20"/>
          <w:lang w:val="en-US"/>
        </w:rPr>
        <w:t>StaticLists</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bookedEventsList</w:t>
      </w:r>
      <w:proofErr w:type="spellEnd"/>
    </w:p>
    <w:p w14:paraId="1F6D6ABA" w14:textId="1BA73B20"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sz w:val="20"/>
          <w:szCs w:val="20"/>
          <w:lang w:val="en-US"/>
        </w:rPr>
      </w:pP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88"/>
          <w:sz w:val="20"/>
          <w:szCs w:val="20"/>
          <w:lang w:val="en-US"/>
        </w:rPr>
        <w:t>orderby</w:t>
      </w:r>
      <w:proofErr w:type="spellEnd"/>
      <w:r w:rsidRPr="00710BE0">
        <w:rPr>
          <w:rFonts w:ascii="Courier New" w:hAnsi="Courier New" w:cs="Courier New"/>
          <w:color w:val="000000"/>
          <w:sz w:val="20"/>
          <w:szCs w:val="20"/>
          <w:lang w:val="en-US"/>
        </w:rPr>
        <w:t xml:space="preserve"> </w:t>
      </w:r>
      <w:proofErr w:type="spellStart"/>
      <w:proofErr w:type="gramStart"/>
      <w:r w:rsidRPr="00710BE0">
        <w:rPr>
          <w:rFonts w:ascii="Courier New" w:hAnsi="Courier New" w:cs="Courier New"/>
          <w:color w:val="000000"/>
          <w:sz w:val="20"/>
          <w:szCs w:val="20"/>
          <w:lang w:val="en-US"/>
        </w:rPr>
        <w:t>eventAvaliable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EventDate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ToString</w:t>
      </w:r>
      <w:proofErr w:type="spellEnd"/>
      <w:proofErr w:type="gramEnd"/>
      <w:r w:rsidRPr="00710BE0">
        <w:rPr>
          <w:rFonts w:ascii="Courier New" w:hAnsi="Courier New" w:cs="Courier New"/>
          <w:color w:val="666600"/>
          <w:sz w:val="20"/>
          <w:szCs w:val="20"/>
          <w:lang w:val="en-US"/>
        </w:rPr>
        <w:t>()</w:t>
      </w:r>
    </w:p>
    <w:p w14:paraId="67397627" w14:textId="7993F7B0" w:rsidR="00710BE0" w:rsidRP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color w:val="000000"/>
          <w:sz w:val="20"/>
          <w:szCs w:val="20"/>
          <w:lang w:val="en-US"/>
        </w:rPr>
      </w:pP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group</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eventAvaliable</w:t>
      </w:r>
      <w:proofErr w:type="spellEnd"/>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by</w:t>
      </w:r>
    </w:p>
    <w:p w14:paraId="7987F81D" w14:textId="3C921C90" w:rsid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color w:val="000000"/>
          <w:sz w:val="20"/>
          <w:szCs w:val="20"/>
          <w:lang w:val="en-US"/>
        </w:rPr>
      </w:pPr>
      <w:r w:rsidRPr="00710BE0">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 xml:space="preserve">           </w:t>
      </w:r>
      <w:proofErr w:type="spellStart"/>
      <w:proofErr w:type="gramStart"/>
      <w:r w:rsidRPr="00710BE0">
        <w:rPr>
          <w:rFonts w:ascii="Courier New" w:hAnsi="Courier New" w:cs="Courier New"/>
          <w:color w:val="000000"/>
          <w:sz w:val="20"/>
          <w:szCs w:val="20"/>
          <w:lang w:val="en-US"/>
        </w:rPr>
        <w:t>eventAvaliable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EventDate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Substring</w:t>
      </w:r>
      <w:proofErr w:type="spellEnd"/>
      <w:proofErr w:type="gramEnd"/>
      <w:r w:rsidRPr="00710BE0">
        <w:rPr>
          <w:rFonts w:ascii="Courier New" w:hAnsi="Courier New" w:cs="Courier New"/>
          <w:color w:val="666600"/>
          <w:sz w:val="20"/>
          <w:szCs w:val="20"/>
          <w:lang w:val="en-US"/>
        </w:rPr>
        <w:t>(</w:t>
      </w:r>
      <w:r w:rsidRPr="00710BE0">
        <w:rPr>
          <w:rFonts w:ascii="Courier New" w:hAnsi="Courier New" w:cs="Courier New"/>
          <w:color w:val="006666"/>
          <w:sz w:val="20"/>
          <w:szCs w:val="20"/>
          <w:lang w:val="en-US"/>
        </w:rPr>
        <w:t>0</w:t>
      </w:r>
      <w:r w:rsidRPr="00710BE0">
        <w:rPr>
          <w:rFonts w:ascii="Courier New" w:hAnsi="Courier New" w:cs="Courier New"/>
          <w:color w:val="666600"/>
          <w:sz w:val="20"/>
          <w:szCs w:val="20"/>
          <w:lang w:val="en-US"/>
        </w:rPr>
        <w:t>,</w:t>
      </w:r>
      <w:r w:rsidRPr="00710BE0">
        <w:rPr>
          <w:rFonts w:ascii="Courier New" w:hAnsi="Courier New" w:cs="Courier New"/>
          <w:color w:val="006666"/>
          <w:sz w:val="20"/>
          <w:szCs w:val="20"/>
          <w:lang w:val="en-US"/>
        </w:rPr>
        <w:t>10</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 xml:space="preserve"> </w:t>
      </w:r>
    </w:p>
    <w:p w14:paraId="492FB782" w14:textId="77777777" w:rsid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sz w:val="20"/>
          <w:szCs w:val="20"/>
          <w:lang w:val="en-US"/>
        </w:rPr>
      </w:pPr>
      <w:r>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into</w:t>
      </w:r>
      <w:r w:rsidRPr="00710BE0">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eventsGroup</w:t>
      </w:r>
      <w:proofErr w:type="spellEnd"/>
      <w:r>
        <w:rPr>
          <w:rFonts w:ascii="Courier New" w:hAnsi="Courier New" w:cs="Courier New"/>
          <w:sz w:val="20"/>
          <w:szCs w:val="20"/>
          <w:lang w:val="en-US"/>
        </w:rPr>
        <w:t xml:space="preserve"> </w:t>
      </w:r>
    </w:p>
    <w:p w14:paraId="2E5F5A69" w14:textId="77777777" w:rsid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color w:val="000000"/>
          <w:sz w:val="20"/>
          <w:szCs w:val="20"/>
          <w:lang w:val="en-US"/>
        </w:rPr>
      </w:pPr>
      <w:r>
        <w:rPr>
          <w:rFonts w:ascii="Courier New" w:hAnsi="Courier New" w:cs="Courier New"/>
          <w:sz w:val="20"/>
          <w:szCs w:val="20"/>
          <w:lang w:val="en-US"/>
        </w:rPr>
        <w:t xml:space="preserve">            </w:t>
      </w:r>
      <w:r w:rsidRPr="00710BE0">
        <w:rPr>
          <w:rFonts w:ascii="Courier New" w:hAnsi="Courier New" w:cs="Courier New"/>
          <w:color w:val="000088"/>
          <w:sz w:val="20"/>
          <w:szCs w:val="20"/>
          <w:lang w:val="en-US"/>
        </w:rPr>
        <w:t>select</w:t>
      </w:r>
      <w:r w:rsidRPr="00710BE0">
        <w:rPr>
          <w:rFonts w:ascii="Courier New" w:hAnsi="Courier New" w:cs="Courier New"/>
          <w:color w:val="000000"/>
          <w:sz w:val="20"/>
          <w:szCs w:val="20"/>
          <w:lang w:val="en-US"/>
        </w:rPr>
        <w:t xml:space="preserve"> </w:t>
      </w:r>
      <w:r w:rsidRPr="00710BE0">
        <w:rPr>
          <w:rFonts w:ascii="Courier New" w:hAnsi="Courier New" w:cs="Courier New"/>
          <w:color w:val="000088"/>
          <w:sz w:val="20"/>
          <w:szCs w:val="20"/>
          <w:lang w:val="en-US"/>
        </w:rPr>
        <w:t>new</w:t>
      </w:r>
      <w:r>
        <w:rPr>
          <w:rFonts w:ascii="Courier New" w:hAnsi="Courier New" w:cs="Courier New"/>
          <w:sz w:val="20"/>
          <w:szCs w:val="20"/>
          <w:lang w:val="en-US"/>
        </w:rPr>
        <w:t xml:space="preserve"> </w:t>
      </w:r>
      <w:r w:rsidRPr="00710BE0">
        <w:rPr>
          <w:rFonts w:ascii="Courier New" w:hAnsi="Courier New" w:cs="Courier New"/>
          <w:color w:val="660066"/>
          <w:sz w:val="20"/>
          <w:szCs w:val="20"/>
          <w:lang w:val="en-US"/>
        </w:rPr>
        <w:t>Grouping</w:t>
      </w:r>
      <w:r w:rsidRPr="00710BE0">
        <w:rPr>
          <w:rFonts w:ascii="Courier New" w:hAnsi="Courier New" w:cs="Courier New"/>
          <w:color w:val="666600"/>
          <w:sz w:val="20"/>
          <w:szCs w:val="20"/>
          <w:lang w:val="en-US"/>
        </w:rPr>
        <w:t>&lt;</w:t>
      </w:r>
      <w:proofErr w:type="spellStart"/>
      <w:proofErr w:type="gramStart"/>
      <w:r w:rsidRPr="00710BE0">
        <w:rPr>
          <w:rFonts w:ascii="Courier New" w:hAnsi="Courier New" w:cs="Courier New"/>
          <w:color w:val="660066"/>
          <w:sz w:val="20"/>
          <w:szCs w:val="20"/>
          <w:lang w:val="en-US"/>
        </w:rPr>
        <w:t>String</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Event</w:t>
      </w:r>
      <w:proofErr w:type="spellEnd"/>
      <w:proofErr w:type="gramEnd"/>
      <w:r w:rsidRPr="00710BE0">
        <w:rPr>
          <w:rFonts w:ascii="Courier New" w:hAnsi="Courier New" w:cs="Courier New"/>
          <w:color w:val="666600"/>
          <w:sz w:val="20"/>
          <w:szCs w:val="20"/>
          <w:lang w:val="en-US"/>
        </w:rPr>
        <w:t>&gt;(</w:t>
      </w:r>
      <w:proofErr w:type="spellStart"/>
      <w:r w:rsidRPr="00710BE0">
        <w:rPr>
          <w:rFonts w:ascii="Courier New" w:hAnsi="Courier New" w:cs="Courier New"/>
          <w:color w:val="000000"/>
          <w:sz w:val="20"/>
          <w:szCs w:val="20"/>
          <w:lang w:val="en-US"/>
        </w:rPr>
        <w:t>eventsGroup</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Key</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ToString</w:t>
      </w:r>
      <w:proofErr w:type="spellEnd"/>
      <w:r w:rsidRPr="00710BE0">
        <w:rPr>
          <w:rFonts w:ascii="Courier New" w:hAnsi="Courier New" w:cs="Courier New"/>
          <w:color w:val="666600"/>
          <w:sz w:val="20"/>
          <w:szCs w:val="20"/>
          <w:lang w:val="en-US"/>
        </w:rPr>
        <w:t>(),</w:t>
      </w:r>
    </w:p>
    <w:p w14:paraId="6AB0D739" w14:textId="5F0A1E21" w:rsidR="00790DC8" w:rsidRP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sz w:val="20"/>
          <w:szCs w:val="20"/>
          <w:lang w:val="en-US"/>
        </w:rPr>
      </w:pPr>
      <w:r>
        <w:rPr>
          <w:rFonts w:ascii="Courier New" w:hAnsi="Courier New" w:cs="Courier New"/>
          <w:color w:val="000000"/>
          <w:sz w:val="20"/>
          <w:szCs w:val="20"/>
          <w:lang w:val="en-US"/>
        </w:rPr>
        <w:t xml:space="preserve">            </w:t>
      </w:r>
      <w:proofErr w:type="spellStart"/>
      <w:r w:rsidRPr="00710BE0">
        <w:rPr>
          <w:rFonts w:ascii="Courier New" w:hAnsi="Courier New" w:cs="Courier New"/>
          <w:color w:val="000000"/>
          <w:sz w:val="20"/>
          <w:szCs w:val="20"/>
          <w:lang w:val="en-US"/>
        </w:rPr>
        <w:t>eventsGroup</w:t>
      </w:r>
      <w:proofErr w:type="spellEnd"/>
      <w:r w:rsidRPr="00710BE0">
        <w:rPr>
          <w:rFonts w:ascii="Courier New" w:hAnsi="Courier New" w:cs="Courier New"/>
          <w:color w:val="666600"/>
          <w:sz w:val="20"/>
          <w:szCs w:val="20"/>
          <w:lang w:val="en-US"/>
        </w:rPr>
        <w:t>);</w:t>
      </w:r>
    </w:p>
    <w:p w14:paraId="2573973D" w14:textId="2CD1CAA8" w:rsidR="00CD4FD9" w:rsidRPr="00F167A6" w:rsidRDefault="00790DC8" w:rsidP="00790DC8">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14</w:t>
      </w:r>
      <w:r w:rsidRPr="00F167A6">
        <w:rPr>
          <w:lang w:val="en-US"/>
        </w:rPr>
        <w:fldChar w:fldCharType="end"/>
      </w:r>
      <w:r w:rsidRPr="00F167A6">
        <w:rPr>
          <w:lang w:val="en-US"/>
        </w:rPr>
        <w:t xml:space="preserve"> LINQ inside </w:t>
      </w:r>
      <w:proofErr w:type="spellStart"/>
      <w:r w:rsidRPr="00F167A6">
        <w:rPr>
          <w:lang w:val="en-US"/>
        </w:rPr>
        <w:t>BookedEvents.xaml.cs</w:t>
      </w:r>
      <w:proofErr w:type="spellEnd"/>
    </w:p>
    <w:p w14:paraId="06E4219C" w14:textId="6181A3BA" w:rsidR="00C25E6C" w:rsidRPr="00F167A6" w:rsidRDefault="00C25E6C" w:rsidP="00C25E6C">
      <w:pPr>
        <w:rPr>
          <w:lang w:val="en-US" w:eastAsia="de-DE"/>
        </w:rPr>
      </w:pPr>
      <w:r w:rsidRPr="00F167A6">
        <w:rPr>
          <w:lang w:val="en-US" w:eastAsia="de-DE"/>
        </w:rPr>
        <w:t xml:space="preserve">When the user clicks on an event from the list, the user will navigate to the </w:t>
      </w:r>
      <w:proofErr w:type="spellStart"/>
      <w:r w:rsidRPr="00F167A6">
        <w:rPr>
          <w:lang w:val="en-US" w:eastAsia="de-DE"/>
        </w:rPr>
        <w:t>EventDetails.xaml</w:t>
      </w:r>
      <w:proofErr w:type="spellEnd"/>
      <w:r w:rsidRPr="00F167A6">
        <w:rPr>
          <w:lang w:val="en-US" w:eastAsia="de-DE"/>
        </w:rPr>
        <w:t xml:space="preserve"> page, where the tapped events data will be displayed. </w:t>
      </w:r>
    </w:p>
    <w:p w14:paraId="1F8548D7" w14:textId="77777777" w:rsidR="00C25E6C" w:rsidRPr="00F167A6" w:rsidRDefault="00C25E6C" w:rsidP="00C25E6C">
      <w:pPr>
        <w:rPr>
          <w:lang w:val="en-US" w:eastAsia="de-DE"/>
        </w:rPr>
      </w:pPr>
    </w:p>
    <w:p w14:paraId="76089838" w14:textId="77777777" w:rsidR="002769A7" w:rsidRPr="00F167A6" w:rsidRDefault="002769A7">
      <w:pPr>
        <w:tabs>
          <w:tab w:val="clear" w:pos="851"/>
        </w:tabs>
        <w:spacing w:after="0" w:line="240" w:lineRule="auto"/>
        <w:jc w:val="left"/>
        <w:rPr>
          <w:b/>
          <w:kern w:val="28"/>
          <w:sz w:val="26"/>
          <w:szCs w:val="20"/>
          <w:lang w:val="en-US" w:eastAsia="de-DE"/>
        </w:rPr>
      </w:pPr>
      <w:r w:rsidRPr="00F167A6">
        <w:rPr>
          <w:lang w:val="en-US"/>
        </w:rPr>
        <w:br w:type="page"/>
      </w:r>
    </w:p>
    <w:p w14:paraId="2075619E" w14:textId="6CE3B0F5" w:rsidR="00806666" w:rsidRPr="00F167A6" w:rsidRDefault="00806666" w:rsidP="001114B8">
      <w:pPr>
        <w:pStyle w:val="Heading2"/>
        <w:numPr>
          <w:ilvl w:val="1"/>
          <w:numId w:val="7"/>
        </w:numPr>
        <w:ind w:left="709"/>
        <w:rPr>
          <w:lang w:val="en-US"/>
        </w:rPr>
      </w:pPr>
      <w:bookmarkStart w:id="285" w:name="_Toc14977838"/>
      <w:r w:rsidRPr="00F167A6">
        <w:rPr>
          <w:lang w:val="en-US"/>
        </w:rPr>
        <w:lastRenderedPageBreak/>
        <w:t>Saves Locker</w:t>
      </w:r>
      <w:bookmarkEnd w:id="285"/>
    </w:p>
    <w:p w14:paraId="7E74BBE4" w14:textId="1D96E0AD" w:rsidR="00494ADF" w:rsidRPr="00F167A6" w:rsidRDefault="0000029E" w:rsidP="00B33E72">
      <w:pPr>
        <w:rPr>
          <w:lang w:val="en-US" w:eastAsia="de-DE"/>
        </w:rPr>
      </w:pPr>
      <w:r w:rsidRPr="00F167A6">
        <w:rPr>
          <w:lang w:val="en-US" w:eastAsia="de-DE"/>
        </w:rPr>
        <w:t>Saves Locker is a tabbed page that contains both the saved events as well as the saved searches</w:t>
      </w:r>
      <w:r w:rsidR="00F71AB4">
        <w:rPr>
          <w:lang w:val="en-US" w:eastAsia="de-DE"/>
        </w:rPr>
        <w:t xml:space="preserve"> (see figure 30)</w:t>
      </w:r>
      <w:r w:rsidRPr="00F167A6">
        <w:rPr>
          <w:lang w:val="en-US" w:eastAsia="de-DE"/>
        </w:rPr>
        <w:t>.</w:t>
      </w:r>
    </w:p>
    <w:p w14:paraId="03B9E954" w14:textId="390E5E5F" w:rsidR="0000029E" w:rsidRPr="00F167A6" w:rsidRDefault="0000029E" w:rsidP="00B33E72">
      <w:pPr>
        <w:rPr>
          <w:lang w:val="en-US" w:eastAsia="de-DE"/>
        </w:rPr>
      </w:pPr>
      <w:r w:rsidRPr="00F167A6">
        <w:rPr>
          <w:lang w:val="en-US" w:eastAsia="de-DE"/>
        </w:rPr>
        <w:t>The user can navigate between those two by tapping on the navigation bar located at the bottom of the screen for both iOS and Android.</w:t>
      </w:r>
    </w:p>
    <w:p w14:paraId="774725B8" w14:textId="77777777" w:rsidR="0000029E" w:rsidRPr="00F167A6" w:rsidRDefault="0000029E" w:rsidP="00B33E72">
      <w:pPr>
        <w:rPr>
          <w:lang w:val="en-US" w:eastAsia="de-DE"/>
        </w:rPr>
      </w:pPr>
    </w:p>
    <w:p w14:paraId="0E046FC5" w14:textId="77777777" w:rsidR="0000029E" w:rsidRPr="00F167A6" w:rsidRDefault="0000029E" w:rsidP="0000029E">
      <w:pPr>
        <w:keepNext/>
        <w:jc w:val="center"/>
        <w:rPr>
          <w:lang w:val="en-US"/>
        </w:rPr>
      </w:pPr>
      <w:r w:rsidRPr="00F167A6">
        <w:rPr>
          <w:noProof/>
          <w:lang w:val="en-US" w:eastAsia="de-DE"/>
        </w:rPr>
        <w:drawing>
          <wp:inline distT="0" distB="0" distL="0" distR="0" wp14:anchorId="072B5416" wp14:editId="1F00DD27">
            <wp:extent cx="2430212" cy="4154311"/>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79619" cy="4238769"/>
                    </a:xfrm>
                    <a:prstGeom prst="rect">
                      <a:avLst/>
                    </a:prstGeom>
                  </pic:spPr>
                </pic:pic>
              </a:graphicData>
            </a:graphic>
          </wp:inline>
        </w:drawing>
      </w:r>
    </w:p>
    <w:p w14:paraId="2CF44FBB" w14:textId="0B55CE83" w:rsidR="00B33E72" w:rsidRPr="00F167A6" w:rsidRDefault="0000029E" w:rsidP="0000029E">
      <w:pPr>
        <w:pStyle w:val="Caption"/>
        <w:jc w:val="center"/>
        <w:rPr>
          <w:lang w:val="en-US"/>
        </w:rPr>
      </w:pPr>
      <w:r w:rsidRPr="00F167A6">
        <w:rPr>
          <w:lang w:val="en-US"/>
        </w:rPr>
        <w:t xml:space="preserve">Figure </w:t>
      </w:r>
      <w:r w:rsidRPr="00F167A6">
        <w:rPr>
          <w:lang w:val="en-US"/>
        </w:rPr>
        <w:fldChar w:fldCharType="begin"/>
      </w:r>
      <w:r w:rsidRPr="00F167A6">
        <w:rPr>
          <w:lang w:val="en-US"/>
        </w:rPr>
        <w:instrText xml:space="preserve"> SEQ Figure \* ARABIC </w:instrText>
      </w:r>
      <w:r w:rsidRPr="00F167A6">
        <w:rPr>
          <w:lang w:val="en-US"/>
        </w:rPr>
        <w:fldChar w:fldCharType="separate"/>
      </w:r>
      <w:r w:rsidR="009A633F">
        <w:rPr>
          <w:noProof/>
          <w:lang w:val="en-US"/>
        </w:rPr>
        <w:t>30</w:t>
      </w:r>
      <w:r w:rsidRPr="00F167A6">
        <w:rPr>
          <w:lang w:val="en-US"/>
        </w:rPr>
        <w:fldChar w:fldCharType="end"/>
      </w:r>
      <w:r w:rsidRPr="00F167A6">
        <w:rPr>
          <w:lang w:val="en-US"/>
        </w:rPr>
        <w:t xml:space="preserve"> Saves Locker screen with Saved Searches displayed</w:t>
      </w:r>
    </w:p>
    <w:p w14:paraId="42A4B93A" w14:textId="6A71A54E" w:rsidR="007F591D" w:rsidRPr="00F167A6" w:rsidRDefault="0000029E" w:rsidP="00385525">
      <w:pPr>
        <w:rPr>
          <w:lang w:val="en-US"/>
        </w:rPr>
      </w:pPr>
      <w:r w:rsidRPr="00F167A6">
        <w:rPr>
          <w:lang w:val="en-US"/>
        </w:rPr>
        <w:t xml:space="preserve">The placement of the navigation bar is by default on iOS at the bottom of the screen, but in order to alter this behavior </w:t>
      </w:r>
      <w:r w:rsidR="007F591D" w:rsidRPr="00F167A6">
        <w:rPr>
          <w:lang w:val="en-US"/>
        </w:rPr>
        <w:t xml:space="preserve">to work for Android as well, the </w:t>
      </w:r>
      <w:proofErr w:type="spellStart"/>
      <w:r w:rsidR="007F591D" w:rsidRPr="00F167A6">
        <w:rPr>
          <w:lang w:val="en-US"/>
        </w:rPr>
        <w:t>SavesLockerScreen.xaml</w:t>
      </w:r>
      <w:proofErr w:type="spellEnd"/>
      <w:r w:rsidR="007F591D" w:rsidRPr="00F167A6">
        <w:rPr>
          <w:lang w:val="en-US"/>
        </w:rPr>
        <w:t xml:space="preserve"> file description at the top has to be edited to contain two lines of code shown on the following code snippet 15.</w:t>
      </w:r>
    </w:p>
    <w:p w14:paraId="7CC465B4" w14:textId="77777777" w:rsidR="001C6BC6"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6596606"/>
        <w:rPr>
          <w:rFonts w:ascii="Courier New" w:hAnsi="Courier New" w:cs="Courier New"/>
          <w:color w:val="666600"/>
          <w:sz w:val="20"/>
          <w:szCs w:val="20"/>
          <w:lang w:val="en-US"/>
        </w:rPr>
      </w:pPr>
      <w:proofErr w:type="spellStart"/>
      <w:proofErr w:type="gramStart"/>
      <w:r w:rsidRPr="00710BE0">
        <w:rPr>
          <w:rFonts w:ascii="Courier New" w:hAnsi="Courier New" w:cs="Courier New"/>
          <w:color w:val="000000"/>
          <w:sz w:val="20"/>
          <w:szCs w:val="20"/>
          <w:lang w:val="en-US"/>
        </w:rPr>
        <w:t>xmlns</w:t>
      </w:r>
      <w:r w:rsidRPr="00710BE0">
        <w:rPr>
          <w:rFonts w:ascii="Courier New" w:hAnsi="Courier New" w:cs="Courier New"/>
          <w:color w:val="666600"/>
          <w:sz w:val="20"/>
          <w:szCs w:val="20"/>
          <w:lang w:val="en-US"/>
        </w:rPr>
        <w:t>:</w:t>
      </w:r>
      <w:r w:rsidRPr="00710BE0">
        <w:rPr>
          <w:rFonts w:ascii="Courier New" w:hAnsi="Courier New" w:cs="Courier New"/>
          <w:color w:val="000000"/>
          <w:sz w:val="20"/>
          <w:szCs w:val="20"/>
          <w:lang w:val="en-US"/>
        </w:rPr>
        <w:t>android</w:t>
      </w:r>
      <w:proofErr w:type="spellEnd"/>
      <w:proofErr w:type="gramEnd"/>
      <w:r w:rsidRPr="00710BE0">
        <w:rPr>
          <w:rFonts w:ascii="Courier New" w:hAnsi="Courier New" w:cs="Courier New"/>
          <w:color w:val="666600"/>
          <w:sz w:val="20"/>
          <w:szCs w:val="20"/>
          <w:lang w:val="en-US"/>
        </w:rPr>
        <w:t>=</w:t>
      </w:r>
    </w:p>
    <w:p w14:paraId="3C501E4B" w14:textId="77777777" w:rsidR="001C6BC6"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6596606"/>
        <w:rPr>
          <w:rFonts w:ascii="Courier New" w:hAnsi="Courier New" w:cs="Courier New"/>
          <w:color w:val="008800"/>
          <w:sz w:val="20"/>
          <w:szCs w:val="20"/>
          <w:lang w:val="en-US"/>
        </w:rPr>
      </w:pPr>
      <w:r w:rsidRPr="00710BE0">
        <w:rPr>
          <w:rFonts w:ascii="Courier New" w:hAnsi="Courier New" w:cs="Courier New"/>
          <w:color w:val="008800"/>
          <w:sz w:val="20"/>
          <w:szCs w:val="20"/>
          <w:lang w:val="en-US"/>
        </w:rPr>
        <w:t>"clr</w:t>
      </w:r>
      <w:r w:rsidR="001C6BC6">
        <w:rPr>
          <w:rFonts w:ascii="Courier New" w:hAnsi="Courier New" w:cs="Courier New"/>
          <w:color w:val="008800"/>
          <w:sz w:val="20"/>
          <w:szCs w:val="20"/>
          <w:lang w:val="en-US"/>
        </w:rPr>
        <w:t>-</w:t>
      </w:r>
      <w:proofErr w:type="gramStart"/>
      <w:r w:rsidRPr="00710BE0">
        <w:rPr>
          <w:rFonts w:ascii="Courier New" w:hAnsi="Courier New" w:cs="Courier New"/>
          <w:color w:val="008800"/>
          <w:sz w:val="20"/>
          <w:szCs w:val="20"/>
          <w:lang w:val="en-US"/>
        </w:rPr>
        <w:t>namespace:Xamarin.Forms</w:t>
      </w:r>
      <w:proofErr w:type="gramEnd"/>
      <w:r w:rsidRPr="00710BE0">
        <w:rPr>
          <w:rFonts w:ascii="Courier New" w:hAnsi="Courier New" w:cs="Courier New"/>
          <w:color w:val="008800"/>
          <w:sz w:val="20"/>
          <w:szCs w:val="20"/>
          <w:lang w:val="en-US"/>
        </w:rPr>
        <w:t>.PlatformConfiguration.AndroidSpecific;</w:t>
      </w:r>
    </w:p>
    <w:p w14:paraId="214BAA8B" w14:textId="251BF343" w:rsidR="00710BE0"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6596606"/>
        <w:rPr>
          <w:rFonts w:ascii="Courier New" w:hAnsi="Courier New" w:cs="Courier New"/>
          <w:color w:val="666600"/>
          <w:sz w:val="20"/>
          <w:szCs w:val="20"/>
          <w:lang w:val="en-US"/>
        </w:rPr>
      </w:pPr>
      <w:proofErr w:type="gramStart"/>
      <w:r w:rsidRPr="00710BE0">
        <w:rPr>
          <w:rFonts w:ascii="Courier New" w:hAnsi="Courier New" w:cs="Courier New"/>
          <w:color w:val="008800"/>
          <w:sz w:val="20"/>
          <w:szCs w:val="20"/>
          <w:lang w:val="en-US"/>
        </w:rPr>
        <w:t>assembly=</w:t>
      </w:r>
      <w:proofErr w:type="spellStart"/>
      <w:r w:rsidRPr="00710BE0">
        <w:rPr>
          <w:rFonts w:ascii="Courier New" w:hAnsi="Courier New" w:cs="Courier New"/>
          <w:color w:val="008800"/>
          <w:sz w:val="20"/>
          <w:szCs w:val="20"/>
          <w:lang w:val="en-US"/>
        </w:rPr>
        <w:t>Xamarin.Forms.Core</w:t>
      </w:r>
      <w:proofErr w:type="spellEnd"/>
      <w:proofErr w:type="gramEnd"/>
      <w:r w:rsidRPr="00710BE0">
        <w:rPr>
          <w:rFonts w:ascii="Courier New" w:hAnsi="Courier New" w:cs="Courier New"/>
          <w:color w:val="008800"/>
          <w:sz w:val="20"/>
          <w:szCs w:val="20"/>
          <w:lang w:val="en-US"/>
        </w:rPr>
        <w:t>"</w:t>
      </w:r>
      <w:r w:rsidRPr="00710BE0">
        <w:rPr>
          <w:rFonts w:ascii="Courier New" w:hAnsi="Courier New" w:cs="Courier New"/>
          <w:color w:val="666600"/>
          <w:sz w:val="20"/>
          <w:szCs w:val="20"/>
          <w:lang w:val="en-US"/>
        </w:rPr>
        <w:t xml:space="preserve">     </w:t>
      </w:r>
    </w:p>
    <w:p w14:paraId="679DD041" w14:textId="6EDA5EA6" w:rsidR="007F591D" w:rsidRPr="00710BE0"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6596606"/>
        <w:rPr>
          <w:rFonts w:ascii="Courier New" w:hAnsi="Courier New" w:cs="Courier New"/>
          <w:sz w:val="20"/>
          <w:szCs w:val="20"/>
          <w:lang w:val="en-US"/>
        </w:rPr>
      </w:pPr>
      <w:proofErr w:type="spellStart"/>
      <w:proofErr w:type="gramStart"/>
      <w:r w:rsidRPr="00710BE0">
        <w:rPr>
          <w:rFonts w:ascii="Courier New" w:hAnsi="Courier New" w:cs="Courier New"/>
          <w:color w:val="000000"/>
          <w:sz w:val="20"/>
          <w:szCs w:val="20"/>
          <w:lang w:val="en-US"/>
        </w:rPr>
        <w:t>android</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TabbedPage</w:t>
      </w:r>
      <w:r w:rsidRPr="00710BE0">
        <w:rPr>
          <w:rFonts w:ascii="Courier New" w:hAnsi="Courier New" w:cs="Courier New"/>
          <w:color w:val="666600"/>
          <w:sz w:val="20"/>
          <w:szCs w:val="20"/>
          <w:lang w:val="en-US"/>
        </w:rPr>
        <w:t>.</w:t>
      </w:r>
      <w:r w:rsidRPr="00710BE0">
        <w:rPr>
          <w:rFonts w:ascii="Courier New" w:hAnsi="Courier New" w:cs="Courier New"/>
          <w:color w:val="660066"/>
          <w:sz w:val="20"/>
          <w:szCs w:val="20"/>
          <w:lang w:val="en-US"/>
        </w:rPr>
        <w:t>ToolbarPlacement</w:t>
      </w:r>
      <w:proofErr w:type="spellEnd"/>
      <w:proofErr w:type="gramEnd"/>
      <w:r w:rsidRPr="00710BE0">
        <w:rPr>
          <w:rFonts w:ascii="Courier New" w:hAnsi="Courier New" w:cs="Courier New"/>
          <w:color w:val="666600"/>
          <w:sz w:val="20"/>
          <w:szCs w:val="20"/>
          <w:lang w:val="en-US"/>
        </w:rPr>
        <w:t>=</w:t>
      </w:r>
      <w:r w:rsidRPr="00710BE0">
        <w:rPr>
          <w:rFonts w:ascii="Courier New" w:hAnsi="Courier New" w:cs="Courier New"/>
          <w:color w:val="008800"/>
          <w:sz w:val="20"/>
          <w:szCs w:val="20"/>
          <w:lang w:val="en-US"/>
        </w:rPr>
        <w:t>"Bottom"</w:t>
      </w:r>
      <w:r w:rsidRPr="00710BE0">
        <w:rPr>
          <w:rFonts w:ascii="Courier New" w:hAnsi="Courier New" w:cs="Courier New"/>
          <w:color w:val="666600"/>
          <w:sz w:val="20"/>
          <w:szCs w:val="20"/>
          <w:lang w:val="en-US"/>
        </w:rPr>
        <w:t>&gt;</w:t>
      </w:r>
      <w:r w:rsidRPr="00710BE0">
        <w:rPr>
          <w:rFonts w:ascii="Courier New" w:hAnsi="Courier New" w:cs="Courier New"/>
          <w:color w:val="000000"/>
          <w:sz w:val="20"/>
          <w:szCs w:val="20"/>
          <w:lang w:val="en-US"/>
        </w:rPr>
        <w:t xml:space="preserve"> </w:t>
      </w:r>
    </w:p>
    <w:p w14:paraId="729DF8F0" w14:textId="66711689" w:rsidR="00050200" w:rsidRDefault="007F591D" w:rsidP="007F591D">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15</w:t>
      </w:r>
      <w:r w:rsidRPr="00F167A6">
        <w:rPr>
          <w:lang w:val="en-US"/>
        </w:rPr>
        <w:fldChar w:fldCharType="end"/>
      </w:r>
      <w:r w:rsidRPr="00F167A6">
        <w:rPr>
          <w:lang w:val="en-US"/>
        </w:rPr>
        <w:t xml:space="preserve"> altering Android navigation bar placement</w:t>
      </w:r>
      <w:r w:rsidR="00710BE0">
        <w:rPr>
          <w:lang w:val="en-US"/>
        </w:rPr>
        <w:t xml:space="preserve"> in </w:t>
      </w:r>
      <w:proofErr w:type="spellStart"/>
      <w:r w:rsidR="00710BE0">
        <w:rPr>
          <w:lang w:val="en-US"/>
        </w:rPr>
        <w:t>SavesLockerScreen.xaml</w:t>
      </w:r>
      <w:proofErr w:type="spellEnd"/>
    </w:p>
    <w:p w14:paraId="06BEFA69" w14:textId="77777777" w:rsidR="0013068C" w:rsidRDefault="0013068C">
      <w:pPr>
        <w:tabs>
          <w:tab w:val="clear" w:pos="851"/>
        </w:tabs>
        <w:spacing w:after="0" w:line="240" w:lineRule="auto"/>
        <w:jc w:val="left"/>
        <w:rPr>
          <w:b/>
          <w:i/>
          <w:kern w:val="28"/>
          <w:szCs w:val="20"/>
          <w:lang w:val="en-US" w:eastAsia="de-DE"/>
        </w:rPr>
      </w:pPr>
      <w:r>
        <w:rPr>
          <w:lang w:val="en-US"/>
        </w:rPr>
        <w:br w:type="page"/>
      </w:r>
    </w:p>
    <w:p w14:paraId="4D74D1AD" w14:textId="1A1DDD49" w:rsidR="0013068C" w:rsidRPr="0013068C" w:rsidRDefault="0013068C" w:rsidP="00FE5AFD">
      <w:pPr>
        <w:pStyle w:val="Heading3"/>
        <w:numPr>
          <w:ilvl w:val="0"/>
          <w:numId w:val="21"/>
        </w:numPr>
        <w:ind w:left="426"/>
        <w:rPr>
          <w:lang w:val="en-US"/>
        </w:rPr>
      </w:pPr>
      <w:bookmarkStart w:id="286" w:name="_Toc14966798"/>
      <w:bookmarkStart w:id="287" w:name="_Toc14976794"/>
      <w:bookmarkStart w:id="288" w:name="_Toc14977839"/>
      <w:r>
        <w:rPr>
          <w:lang w:val="en-US"/>
        </w:rPr>
        <w:lastRenderedPageBreak/>
        <w:t>Saved Searches screen</w:t>
      </w:r>
      <w:bookmarkEnd w:id="286"/>
      <w:bookmarkEnd w:id="287"/>
      <w:bookmarkEnd w:id="288"/>
    </w:p>
    <w:p w14:paraId="6FE7AD3C" w14:textId="3087BFB5" w:rsidR="007F591D" w:rsidRDefault="007F591D" w:rsidP="0013068C">
      <w:pPr>
        <w:rPr>
          <w:lang w:val="en-US" w:eastAsia="de-DE"/>
        </w:rPr>
      </w:pPr>
      <w:r w:rsidRPr="00F167A6">
        <w:rPr>
          <w:lang w:val="en-US" w:eastAsia="de-DE"/>
        </w:rPr>
        <w:t xml:space="preserve">The saved searches screen as shown in Figure 30 contains a list of the saved searches.  Tapping on those searches will initiate a search query with the values indicated on the tapped table cell applied as a search </w:t>
      </w:r>
      <w:proofErr w:type="gramStart"/>
      <w:r w:rsidRPr="00F167A6">
        <w:rPr>
          <w:lang w:val="en-US" w:eastAsia="de-DE"/>
        </w:rPr>
        <w:t>criteria</w:t>
      </w:r>
      <w:proofErr w:type="gramEnd"/>
      <w:r w:rsidRPr="00F167A6">
        <w:rPr>
          <w:lang w:val="en-US" w:eastAsia="de-DE"/>
        </w:rPr>
        <w:t>.</w:t>
      </w:r>
      <w:r w:rsidR="00456851">
        <w:rPr>
          <w:lang w:val="en-US" w:eastAsia="de-DE"/>
        </w:rPr>
        <w:t xml:space="preserve"> Those </w:t>
      </w:r>
      <w:r w:rsidR="00456851" w:rsidRPr="00F167A6">
        <w:rPr>
          <w:lang w:val="en-US" w:eastAsia="de-DE"/>
        </w:rPr>
        <w:t>criteria</w:t>
      </w:r>
      <w:r w:rsidR="00456851">
        <w:rPr>
          <w:lang w:val="en-US" w:eastAsia="de-DE"/>
        </w:rPr>
        <w:t xml:space="preserve"> can be accessed and passed as arguments of the tapped item.</w:t>
      </w:r>
    </w:p>
    <w:p w14:paraId="2E336525"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1C6BC6">
        <w:rPr>
          <w:rFonts w:ascii="Courier New" w:hAnsi="Courier New" w:cs="Courier New"/>
          <w:color w:val="000088"/>
          <w:sz w:val="20"/>
          <w:szCs w:val="20"/>
          <w:lang w:val="en-US"/>
        </w:rPr>
        <w:t>public</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async</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void</w:t>
      </w:r>
      <w:r w:rsidRPr="001C6BC6">
        <w:rPr>
          <w:rFonts w:ascii="Courier New" w:hAnsi="Courier New" w:cs="Courier New"/>
          <w:color w:val="000000"/>
          <w:sz w:val="20"/>
          <w:szCs w:val="20"/>
          <w:lang w:val="en-US"/>
        </w:rPr>
        <w:t xml:space="preserve"> </w:t>
      </w:r>
      <w:proofErr w:type="spellStart"/>
      <w:proofErr w:type="gramStart"/>
      <w:r w:rsidRPr="001C6BC6">
        <w:rPr>
          <w:rFonts w:ascii="Courier New" w:hAnsi="Courier New" w:cs="Courier New"/>
          <w:color w:val="660066"/>
          <w:sz w:val="20"/>
          <w:szCs w:val="20"/>
          <w:lang w:val="en-US"/>
        </w:rPr>
        <w:t>ToSearchResults</w:t>
      </w:r>
      <w:proofErr w:type="spellEnd"/>
      <w:r w:rsidRPr="001C6BC6">
        <w:rPr>
          <w:rFonts w:ascii="Courier New" w:hAnsi="Courier New" w:cs="Courier New"/>
          <w:color w:val="666600"/>
          <w:sz w:val="20"/>
          <w:szCs w:val="20"/>
          <w:lang w:val="en-US"/>
        </w:rPr>
        <w:t>(</w:t>
      </w:r>
      <w:proofErr w:type="gramEnd"/>
      <w:r w:rsidRPr="001C6BC6">
        <w:rPr>
          <w:rFonts w:ascii="Courier New" w:hAnsi="Courier New" w:cs="Courier New"/>
          <w:color w:val="000088"/>
          <w:sz w:val="20"/>
          <w:szCs w:val="20"/>
          <w:lang w:val="en-US"/>
        </w:rPr>
        <w:t>object</w:t>
      </w:r>
      <w:r w:rsidRPr="001C6BC6">
        <w:rPr>
          <w:rFonts w:ascii="Courier New" w:hAnsi="Courier New" w:cs="Courier New"/>
          <w:color w:val="000000"/>
          <w:sz w:val="20"/>
          <w:szCs w:val="20"/>
          <w:lang w:val="en-US"/>
        </w:rPr>
        <w:t xml:space="preserve"> sender</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ItemTappedEventArgs</w:t>
      </w:r>
      <w:proofErr w:type="spellEnd"/>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eventArgs</w:t>
      </w:r>
      <w:proofErr w:type="spellEnd"/>
      <w:r w:rsidRPr="001C6BC6">
        <w:rPr>
          <w:rFonts w:ascii="Courier New" w:hAnsi="Courier New" w:cs="Courier New"/>
          <w:color w:val="666600"/>
          <w:sz w:val="20"/>
          <w:szCs w:val="20"/>
          <w:lang w:val="en-US"/>
        </w:rPr>
        <w:t>)</w:t>
      </w:r>
    </w:p>
    <w:p w14:paraId="04BC12B0"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3E25A009" w14:textId="4925479B"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Search</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eventTapped</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eventArgs</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Item</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as</w:t>
      </w:r>
      <w:r w:rsidRPr="001C6BC6">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Search</w:t>
      </w:r>
      <w:r w:rsidRPr="001C6BC6">
        <w:rPr>
          <w:rFonts w:ascii="Courier New" w:hAnsi="Courier New" w:cs="Courier New"/>
          <w:color w:val="666600"/>
          <w:sz w:val="20"/>
          <w:szCs w:val="20"/>
          <w:lang w:val="en-US"/>
        </w:rPr>
        <w:t>;</w:t>
      </w:r>
    </w:p>
    <w:p w14:paraId="447958A7" w14:textId="415689A3"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await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Navigation</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PushAsync</w:t>
      </w:r>
      <w:proofErr w:type="spellEnd"/>
      <w:r w:rsidRPr="001C6BC6">
        <w:rPr>
          <w:rFonts w:ascii="Courier New" w:hAnsi="Courier New" w:cs="Courier New"/>
          <w:color w:val="666600"/>
          <w:sz w:val="20"/>
          <w:szCs w:val="20"/>
          <w:lang w:val="en-US"/>
        </w:rPr>
        <w:t>(</w:t>
      </w:r>
      <w:r w:rsidRPr="001C6BC6">
        <w:rPr>
          <w:rFonts w:ascii="Courier New" w:hAnsi="Courier New" w:cs="Courier New"/>
          <w:color w:val="000088"/>
          <w:sz w:val="20"/>
          <w:szCs w:val="20"/>
          <w:lang w:val="en-US"/>
        </w:rPr>
        <w:t>new</w:t>
      </w:r>
      <w:r w:rsidRPr="001C6BC6">
        <w:rPr>
          <w:rFonts w:ascii="Courier New" w:hAnsi="Courier New" w:cs="Courier New"/>
          <w:color w:val="000000"/>
          <w:sz w:val="20"/>
          <w:szCs w:val="20"/>
          <w:lang w:val="en-US"/>
        </w:rPr>
        <w:t xml:space="preserve"> </w:t>
      </w:r>
      <w:proofErr w:type="spellStart"/>
      <w:proofErr w:type="gramStart"/>
      <w:r w:rsidRPr="001C6BC6">
        <w:rPr>
          <w:rFonts w:ascii="Courier New" w:hAnsi="Courier New" w:cs="Courier New"/>
          <w:color w:val="660066"/>
          <w:sz w:val="20"/>
          <w:szCs w:val="20"/>
          <w:lang w:val="en-US"/>
        </w:rPr>
        <w:t>SearchResult</w:t>
      </w:r>
      <w:proofErr w:type="spellEnd"/>
      <w:r w:rsidRPr="001C6BC6">
        <w:rPr>
          <w:rFonts w:ascii="Courier New" w:hAnsi="Courier New" w:cs="Courier New"/>
          <w:color w:val="666600"/>
          <w:sz w:val="20"/>
          <w:szCs w:val="20"/>
          <w:lang w:val="en-US"/>
        </w:rPr>
        <w:t>(</w:t>
      </w:r>
      <w:proofErr w:type="spellStart"/>
      <w:proofErr w:type="gramEnd"/>
      <w:r w:rsidRPr="001C6BC6">
        <w:rPr>
          <w:rFonts w:ascii="Courier New" w:hAnsi="Courier New" w:cs="Courier New"/>
          <w:color w:val="000000"/>
          <w:sz w:val="20"/>
          <w:szCs w:val="20"/>
          <w:lang w:val="en-US"/>
        </w:rPr>
        <w:t>eventTapped</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SearchText</w:t>
      </w:r>
      <w:proofErr w:type="spellEnd"/>
      <w:r w:rsidRPr="001C6BC6">
        <w:rPr>
          <w:rFonts w:ascii="Courier New" w:hAnsi="Courier New" w:cs="Courier New"/>
          <w:color w:val="666600"/>
          <w:sz w:val="20"/>
          <w:szCs w:val="20"/>
          <w:lang w:val="en-US"/>
        </w:rPr>
        <w:t>,</w:t>
      </w:r>
    </w:p>
    <w:p w14:paraId="7E4AE145" w14:textId="2FEB0D54"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eventTapped</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Date</w:t>
      </w:r>
      <w:proofErr w:type="spellEnd"/>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eventTapped</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Place</w:t>
      </w:r>
      <w:proofErr w:type="spellEnd"/>
      <w:r w:rsidRPr="001C6BC6">
        <w:rPr>
          <w:rFonts w:ascii="Courier New" w:hAnsi="Courier New" w:cs="Courier New"/>
          <w:color w:val="666600"/>
          <w:sz w:val="20"/>
          <w:szCs w:val="20"/>
          <w:lang w:val="en-US"/>
        </w:rPr>
        <w:t>,</w:t>
      </w:r>
    </w:p>
    <w:p w14:paraId="64126BDD" w14:textId="0C5B5F42" w:rsid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color w:val="666600"/>
          <w:sz w:val="20"/>
          <w:szCs w:val="20"/>
          <w:lang w:val="en-US"/>
        </w:rPr>
      </w:pPr>
      <w:r w:rsidRPr="001C6BC6">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eventTapped</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Organization</w:t>
      </w:r>
      <w:proofErr w:type="spellEnd"/>
      <w:r w:rsidRPr="001C6BC6">
        <w:rPr>
          <w:rFonts w:ascii="Courier New" w:hAnsi="Courier New" w:cs="Courier New"/>
          <w:color w:val="666600"/>
          <w:sz w:val="20"/>
          <w:szCs w:val="20"/>
          <w:lang w:val="en-US"/>
        </w:rPr>
        <w:t>,</w:t>
      </w:r>
    </w:p>
    <w:p w14:paraId="19B115C5" w14:textId="00CE5672"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eventTapped</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EventType</w:t>
      </w:r>
      <w:proofErr w:type="spellEnd"/>
      <w:r w:rsidRPr="001C6BC6">
        <w:rPr>
          <w:rFonts w:ascii="Courier New" w:hAnsi="Courier New" w:cs="Courier New"/>
          <w:color w:val="666600"/>
          <w:sz w:val="20"/>
          <w:szCs w:val="20"/>
          <w:lang w:val="en-US"/>
        </w:rPr>
        <w:t>));</w:t>
      </w:r>
    </w:p>
    <w:p w14:paraId="15C0980D" w14:textId="06D6F702" w:rsidR="00456851" w:rsidRPr="001C6BC6"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w:t>
      </w:r>
    </w:p>
    <w:p w14:paraId="62D23FE5" w14:textId="36FD5F8E" w:rsidR="00456851" w:rsidRPr="00B95C98" w:rsidRDefault="00456851" w:rsidP="00456851">
      <w:pPr>
        <w:pStyle w:val="Caption"/>
        <w:jc w:val="center"/>
        <w:rPr>
          <w:lang w:val="en-US"/>
        </w:rPr>
      </w:pPr>
      <w:r w:rsidRPr="00B95C98">
        <w:rPr>
          <w:lang w:val="en-US"/>
        </w:rPr>
        <w:t xml:space="preserve">Code snippet </w:t>
      </w:r>
      <w:r w:rsidR="00595CB1" w:rsidRPr="00B95C98">
        <w:rPr>
          <w:lang w:val="en-US"/>
        </w:rPr>
        <w:fldChar w:fldCharType="begin"/>
      </w:r>
      <w:r w:rsidR="00595CB1" w:rsidRPr="00B95C98">
        <w:rPr>
          <w:lang w:val="en-US"/>
        </w:rPr>
        <w:instrText xml:space="preserve"> SEQ Code_snippet \* ARABIC </w:instrText>
      </w:r>
      <w:r w:rsidR="00595CB1" w:rsidRPr="00B95C98">
        <w:rPr>
          <w:lang w:val="en-US"/>
        </w:rPr>
        <w:fldChar w:fldCharType="separate"/>
      </w:r>
      <w:r w:rsidR="00F71AB4">
        <w:rPr>
          <w:noProof/>
          <w:lang w:val="en-US"/>
        </w:rPr>
        <w:t>16</w:t>
      </w:r>
      <w:r w:rsidR="00595CB1" w:rsidRPr="00B95C98">
        <w:rPr>
          <w:noProof/>
          <w:lang w:val="en-US"/>
        </w:rPr>
        <w:fldChar w:fldCharType="end"/>
      </w:r>
      <w:r w:rsidRPr="00B95C98">
        <w:rPr>
          <w:lang w:val="en-US"/>
        </w:rPr>
        <w:t xml:space="preserve"> initiating a search query using the tapped search arguments</w:t>
      </w:r>
    </w:p>
    <w:p w14:paraId="2E7A9F3E" w14:textId="31403E6D" w:rsidR="007F591D" w:rsidRPr="00F167A6" w:rsidRDefault="007F591D" w:rsidP="007F591D">
      <w:pPr>
        <w:rPr>
          <w:lang w:val="en-US" w:eastAsia="de-DE"/>
        </w:rPr>
      </w:pPr>
      <w:r w:rsidRPr="00F167A6">
        <w:rPr>
          <w:lang w:val="en-US" w:eastAsia="de-DE"/>
        </w:rPr>
        <w:t>Tapping on the recycle bin located inside the cell will lead to delete the saved search record.</w:t>
      </w:r>
    </w:p>
    <w:p w14:paraId="08A79D2A" w14:textId="79A29D66" w:rsidR="007F591D" w:rsidRPr="00F167A6" w:rsidRDefault="00F167A6" w:rsidP="007F591D">
      <w:pPr>
        <w:rPr>
          <w:lang w:val="en-US" w:eastAsia="de-DE"/>
        </w:rPr>
      </w:pPr>
      <w:r w:rsidRPr="00F167A6">
        <w:rPr>
          <w:lang w:val="en-US" w:eastAsia="de-DE"/>
        </w:rPr>
        <w:t xml:space="preserve">This delete process can be done by binding the image of the recycle bin inside the cell to the content “search </w:t>
      </w:r>
      <w:bookmarkStart w:id="289" w:name="OLE_LINK1"/>
      <w:bookmarkStart w:id="290" w:name="OLE_LINK2"/>
      <w:r w:rsidRPr="00F167A6">
        <w:rPr>
          <w:lang w:val="en-US" w:eastAsia="de-DE"/>
        </w:rPr>
        <w:t>criteria</w:t>
      </w:r>
      <w:bookmarkEnd w:id="289"/>
      <w:bookmarkEnd w:id="290"/>
      <w:r w:rsidRPr="00F167A6">
        <w:rPr>
          <w:lang w:val="en-US" w:eastAsia="de-DE"/>
        </w:rPr>
        <w:t>” of the cell itself.</w:t>
      </w:r>
    </w:p>
    <w:p w14:paraId="6E7D5BB2" w14:textId="6145490A" w:rsidR="00F167A6" w:rsidRPr="00F167A6" w:rsidRDefault="00F167A6" w:rsidP="007F591D">
      <w:pPr>
        <w:rPr>
          <w:lang w:val="en-US" w:eastAsia="de-DE"/>
        </w:rPr>
      </w:pPr>
      <w:r w:rsidRPr="00F167A6">
        <w:rPr>
          <w:lang w:val="en-US" w:eastAsia="de-DE"/>
        </w:rPr>
        <w:t xml:space="preserve">Therefor when a recycle bin is being tapped on, a command will be executed to remove the search object </w:t>
      </w:r>
      <w:proofErr w:type="spellStart"/>
      <w:r w:rsidRPr="00F167A6">
        <w:rPr>
          <w:lang w:val="en-US" w:eastAsia="de-DE"/>
        </w:rPr>
        <w:t>binded</w:t>
      </w:r>
      <w:proofErr w:type="spellEnd"/>
      <w:r w:rsidRPr="00F167A6">
        <w:rPr>
          <w:lang w:val="en-US" w:eastAsia="de-DE"/>
        </w:rPr>
        <w:t xml:space="preserve"> to that recycle bin from the list of saved searches.</w:t>
      </w:r>
    </w:p>
    <w:p w14:paraId="708B8C2F"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88"/>
          <w:sz w:val="20"/>
          <w:szCs w:val="20"/>
          <w:lang w:val="en-US"/>
        </w:rPr>
        <w:t>private</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void</w:t>
      </w:r>
      <w:r w:rsidRPr="001C6BC6">
        <w:rPr>
          <w:rFonts w:ascii="Courier New" w:hAnsi="Courier New" w:cs="Courier New"/>
          <w:color w:val="000000"/>
          <w:sz w:val="20"/>
          <w:szCs w:val="20"/>
          <w:lang w:val="en-US"/>
        </w:rPr>
        <w:t xml:space="preserve"> </w:t>
      </w:r>
      <w:proofErr w:type="spellStart"/>
      <w:proofErr w:type="gramStart"/>
      <w:r w:rsidRPr="001C6BC6">
        <w:rPr>
          <w:rFonts w:ascii="Courier New" w:hAnsi="Courier New" w:cs="Courier New"/>
          <w:color w:val="660066"/>
          <w:sz w:val="20"/>
          <w:szCs w:val="20"/>
          <w:lang w:val="en-US"/>
        </w:rPr>
        <w:t>DeleteSearch</w:t>
      </w:r>
      <w:proofErr w:type="spellEnd"/>
      <w:r w:rsidRPr="001C6BC6">
        <w:rPr>
          <w:rFonts w:ascii="Courier New" w:hAnsi="Courier New" w:cs="Courier New"/>
          <w:color w:val="666600"/>
          <w:sz w:val="20"/>
          <w:szCs w:val="20"/>
          <w:lang w:val="en-US"/>
        </w:rPr>
        <w:t>(</w:t>
      </w:r>
      <w:proofErr w:type="gramEnd"/>
      <w:r w:rsidRPr="001C6BC6">
        <w:rPr>
          <w:rFonts w:ascii="Courier New" w:hAnsi="Courier New" w:cs="Courier New"/>
          <w:color w:val="000088"/>
          <w:sz w:val="20"/>
          <w:szCs w:val="20"/>
          <w:lang w:val="en-US"/>
        </w:rPr>
        <w:t>object</w:t>
      </w:r>
      <w:r w:rsidRPr="001C6BC6">
        <w:rPr>
          <w:rFonts w:ascii="Courier New" w:hAnsi="Courier New" w:cs="Courier New"/>
          <w:color w:val="000000"/>
          <w:sz w:val="20"/>
          <w:szCs w:val="20"/>
          <w:lang w:val="en-US"/>
        </w:rPr>
        <w:t xml:space="preserve"> sender</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EventArgs</w:t>
      </w:r>
      <w:proofErr w:type="spellEnd"/>
      <w:r w:rsidRPr="001C6BC6">
        <w:rPr>
          <w:rFonts w:ascii="Courier New" w:hAnsi="Courier New" w:cs="Courier New"/>
          <w:color w:val="000000"/>
          <w:sz w:val="20"/>
          <w:szCs w:val="20"/>
          <w:lang w:val="en-US"/>
        </w:rPr>
        <w:t xml:space="preserve"> e</w:t>
      </w:r>
      <w:r w:rsidRPr="001C6BC6">
        <w:rPr>
          <w:rFonts w:ascii="Courier New" w:hAnsi="Courier New" w:cs="Courier New"/>
          <w:color w:val="666600"/>
          <w:sz w:val="20"/>
          <w:szCs w:val="20"/>
          <w:lang w:val="en-US"/>
        </w:rPr>
        <w:t>)</w:t>
      </w:r>
    </w:p>
    <w:p w14:paraId="348DDDB0"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417E7118"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w:t>
      </w:r>
    </w:p>
    <w:p w14:paraId="754587EC" w14:textId="4184A2E2" w:rsidR="001C6BC6" w:rsidRPr="001C6BC6"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var</w:t>
      </w:r>
      <w:r w:rsidRPr="001C6BC6">
        <w:rPr>
          <w:rFonts w:ascii="Courier New" w:hAnsi="Courier New" w:cs="Courier New"/>
          <w:color w:val="000000"/>
          <w:sz w:val="20"/>
          <w:szCs w:val="20"/>
          <w:lang w:val="en-US"/>
        </w:rPr>
        <w:t xml:space="preserve"> image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sender </w:t>
      </w:r>
      <w:r w:rsidRPr="001C6BC6">
        <w:rPr>
          <w:rFonts w:ascii="Courier New" w:hAnsi="Courier New" w:cs="Courier New"/>
          <w:color w:val="000088"/>
          <w:sz w:val="20"/>
          <w:szCs w:val="20"/>
          <w:lang w:val="en-US"/>
        </w:rPr>
        <w:t>as</w:t>
      </w:r>
      <w:r w:rsidRPr="001C6BC6">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Image</w:t>
      </w:r>
      <w:r w:rsidRPr="001C6BC6">
        <w:rPr>
          <w:rFonts w:ascii="Courier New" w:hAnsi="Courier New" w:cs="Courier New"/>
          <w:color w:val="666600"/>
          <w:sz w:val="20"/>
          <w:szCs w:val="20"/>
          <w:lang w:val="en-US"/>
        </w:rPr>
        <w:t>;</w:t>
      </w:r>
    </w:p>
    <w:p w14:paraId="077C51A3"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var</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searchToRemove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image</w:t>
      </w:r>
      <w:proofErr w:type="gramStart"/>
      <w:r w:rsidRPr="001C6BC6">
        <w:rPr>
          <w:rFonts w:ascii="Courier New" w:hAnsi="Courier New" w:cs="Courier New"/>
          <w:color w:val="666600"/>
          <w:sz w:val="20"/>
          <w:szCs w:val="20"/>
          <w:lang w:val="en-US"/>
        </w:rPr>
        <w:t>?.</w:t>
      </w:r>
      <w:proofErr w:type="spellStart"/>
      <w:r w:rsidRPr="001C6BC6">
        <w:rPr>
          <w:rFonts w:ascii="Courier New" w:hAnsi="Courier New" w:cs="Courier New"/>
          <w:color w:val="660066"/>
          <w:sz w:val="20"/>
          <w:szCs w:val="20"/>
          <w:lang w:val="en-US"/>
        </w:rPr>
        <w:t>BindingContext</w:t>
      </w:r>
      <w:proofErr w:type="spellEnd"/>
      <w:proofErr w:type="gramEnd"/>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as</w:t>
      </w:r>
      <w:r w:rsidRPr="001C6BC6">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Search</w:t>
      </w:r>
      <w:r w:rsidRPr="001C6BC6">
        <w:rPr>
          <w:rFonts w:ascii="Courier New" w:hAnsi="Courier New" w:cs="Courier New"/>
          <w:color w:val="666600"/>
          <w:sz w:val="20"/>
          <w:szCs w:val="20"/>
          <w:lang w:val="en-US"/>
        </w:rPr>
        <w:t>;</w:t>
      </w:r>
    </w:p>
    <w:p w14:paraId="47549914"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w:t>
      </w:r>
    </w:p>
    <w:p w14:paraId="13817D51" w14:textId="775B80E8"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880000"/>
          <w:sz w:val="20"/>
          <w:szCs w:val="20"/>
          <w:lang w:val="en-US"/>
        </w:rPr>
        <w:t>//execute the command only on the cell that its image was tapped on.</w:t>
      </w:r>
    </w:p>
    <w:p w14:paraId="69B1593A"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RemoveSearchCommand</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Execute</w:t>
      </w:r>
      <w:proofErr w:type="spellEnd"/>
      <w:r w:rsidRPr="001C6BC6">
        <w:rPr>
          <w:rFonts w:ascii="Courier New" w:hAnsi="Courier New" w:cs="Courier New"/>
          <w:color w:val="666600"/>
          <w:sz w:val="20"/>
          <w:szCs w:val="20"/>
          <w:lang w:val="en-US"/>
        </w:rPr>
        <w:t>(</w:t>
      </w:r>
      <w:proofErr w:type="spellStart"/>
      <w:r w:rsidRPr="001C6BC6">
        <w:rPr>
          <w:rFonts w:ascii="Courier New" w:hAnsi="Courier New" w:cs="Courier New"/>
          <w:color w:val="000000"/>
          <w:sz w:val="20"/>
          <w:szCs w:val="20"/>
          <w:lang w:val="en-US"/>
        </w:rPr>
        <w:t>searchToRemove</w:t>
      </w:r>
      <w:proofErr w:type="spellEnd"/>
      <w:r w:rsidRPr="001C6BC6">
        <w:rPr>
          <w:rFonts w:ascii="Courier New" w:hAnsi="Courier New" w:cs="Courier New"/>
          <w:color w:val="666600"/>
          <w:sz w:val="20"/>
          <w:szCs w:val="20"/>
          <w:lang w:val="en-US"/>
        </w:rPr>
        <w:t>);</w:t>
      </w:r>
    </w:p>
    <w:p w14:paraId="53B8E6E0"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w:t>
      </w:r>
    </w:p>
    <w:p w14:paraId="777E1349"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880000"/>
          <w:sz w:val="20"/>
          <w:szCs w:val="20"/>
          <w:lang w:val="en-US"/>
        </w:rPr>
        <w:t>//refresh the content of the table.</w:t>
      </w:r>
    </w:p>
    <w:p w14:paraId="3AB6D7A6"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proofErr w:type="gramStart"/>
      <w:r w:rsidRPr="001C6BC6">
        <w:rPr>
          <w:rFonts w:ascii="Courier New" w:hAnsi="Courier New" w:cs="Courier New"/>
          <w:color w:val="000000"/>
          <w:sz w:val="20"/>
          <w:szCs w:val="20"/>
          <w:lang w:val="en-US"/>
        </w:rPr>
        <w:t>decideAppearingViews</w:t>
      </w:r>
      <w:proofErr w:type="spellEnd"/>
      <w:r w:rsidRPr="001C6BC6">
        <w:rPr>
          <w:rFonts w:ascii="Courier New" w:hAnsi="Courier New" w:cs="Courier New"/>
          <w:color w:val="666600"/>
          <w:sz w:val="20"/>
          <w:szCs w:val="20"/>
          <w:lang w:val="en-US"/>
        </w:rPr>
        <w:t>(</w:t>
      </w:r>
      <w:proofErr w:type="gramEnd"/>
      <w:r w:rsidRPr="001C6BC6">
        <w:rPr>
          <w:rFonts w:ascii="Courier New" w:hAnsi="Courier New" w:cs="Courier New"/>
          <w:color w:val="666600"/>
          <w:sz w:val="20"/>
          <w:szCs w:val="20"/>
          <w:lang w:val="en-US"/>
        </w:rPr>
        <w:t>);</w:t>
      </w:r>
    </w:p>
    <w:p w14:paraId="137BC629"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0E6DD7FB"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w:t>
      </w:r>
    </w:p>
    <w:p w14:paraId="0BC92EF9"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public</w:t>
      </w:r>
      <w:r w:rsidRPr="001C6BC6">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Command</w:t>
      </w:r>
      <w:r w:rsidRPr="001C6BC6">
        <w:rPr>
          <w:rFonts w:ascii="Courier New" w:hAnsi="Courier New" w:cs="Courier New"/>
          <w:color w:val="666600"/>
          <w:sz w:val="20"/>
          <w:szCs w:val="20"/>
          <w:lang w:val="en-US"/>
        </w:rPr>
        <w:t>&lt;</w:t>
      </w:r>
      <w:r w:rsidRPr="001C6BC6">
        <w:rPr>
          <w:rFonts w:ascii="Courier New" w:hAnsi="Courier New" w:cs="Courier New"/>
          <w:color w:val="660066"/>
          <w:sz w:val="20"/>
          <w:szCs w:val="20"/>
          <w:lang w:val="en-US"/>
        </w:rPr>
        <w:t>Search</w:t>
      </w:r>
      <w:r w:rsidRPr="001C6BC6">
        <w:rPr>
          <w:rFonts w:ascii="Courier New" w:hAnsi="Courier New" w:cs="Courier New"/>
          <w:color w:val="666600"/>
          <w:sz w:val="20"/>
          <w:szCs w:val="20"/>
          <w:lang w:val="en-US"/>
        </w:rPr>
        <w:t>&gt;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660066"/>
          <w:sz w:val="20"/>
          <w:szCs w:val="20"/>
          <w:lang w:val="en-US"/>
        </w:rPr>
        <w:t>RemoveSearchCommand</w:t>
      </w:r>
      <w:proofErr w:type="spellEnd"/>
    </w:p>
    <w:p w14:paraId="401BC9F8"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051FFBD3"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get</w:t>
      </w:r>
    </w:p>
    <w:p w14:paraId="370C8121"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75C2A0A8"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return</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new</w:t>
      </w:r>
      <w:r w:rsidRPr="001C6BC6">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Command</w:t>
      </w:r>
      <w:r w:rsidRPr="001C6BC6">
        <w:rPr>
          <w:rFonts w:ascii="Courier New" w:hAnsi="Courier New" w:cs="Courier New"/>
          <w:color w:val="666600"/>
          <w:sz w:val="20"/>
          <w:szCs w:val="20"/>
          <w:lang w:val="en-US"/>
        </w:rPr>
        <w:t>&lt;</w:t>
      </w:r>
      <w:r w:rsidRPr="001C6BC6">
        <w:rPr>
          <w:rFonts w:ascii="Courier New" w:hAnsi="Courier New" w:cs="Courier New"/>
          <w:color w:val="660066"/>
          <w:sz w:val="20"/>
          <w:szCs w:val="20"/>
          <w:lang w:val="en-US"/>
        </w:rPr>
        <w:t>Search</w:t>
      </w:r>
      <w:proofErr w:type="gramStart"/>
      <w:r w:rsidRPr="001C6BC6">
        <w:rPr>
          <w:rFonts w:ascii="Courier New" w:hAnsi="Courier New" w:cs="Courier New"/>
          <w:color w:val="666600"/>
          <w:sz w:val="20"/>
          <w:szCs w:val="20"/>
          <w:lang w:val="en-US"/>
        </w:rPr>
        <w:t>&gt;(</w:t>
      </w:r>
      <w:proofErr w:type="gramEnd"/>
    </w:p>
    <w:p w14:paraId="469A4CC9"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Search</w:t>
      </w:r>
      <w:r w:rsidRPr="001C6BC6">
        <w:rPr>
          <w:rFonts w:ascii="Courier New" w:hAnsi="Courier New" w:cs="Courier New"/>
          <w:color w:val="000000"/>
          <w:sz w:val="20"/>
          <w:szCs w:val="20"/>
          <w:lang w:val="en-US"/>
        </w:rPr>
        <w:t xml:space="preserve"> search</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=&gt;</w:t>
      </w: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28808952"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proofErr w:type="gramStart"/>
      <w:r w:rsidRPr="001C6BC6">
        <w:rPr>
          <w:rFonts w:ascii="Courier New" w:hAnsi="Courier New" w:cs="Courier New"/>
          <w:color w:val="660066"/>
          <w:sz w:val="20"/>
          <w:szCs w:val="20"/>
          <w:lang w:val="en-US"/>
        </w:rPr>
        <w:t>StaticLists</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savedSearches</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Remove</w:t>
      </w:r>
      <w:proofErr w:type="spellEnd"/>
      <w:proofErr w:type="gramEnd"/>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search</w:t>
      </w:r>
      <w:r w:rsidRPr="001C6BC6">
        <w:rPr>
          <w:rFonts w:ascii="Courier New" w:hAnsi="Courier New" w:cs="Courier New"/>
          <w:color w:val="666600"/>
          <w:sz w:val="20"/>
          <w:szCs w:val="20"/>
          <w:lang w:val="en-US"/>
        </w:rPr>
        <w:t>);</w:t>
      </w:r>
    </w:p>
    <w:p w14:paraId="6620E182"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16782673"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273F9221" w14:textId="45BB1516" w:rsidR="00F167A6" w:rsidRPr="001C6BC6"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w:t>
      </w:r>
    </w:p>
    <w:p w14:paraId="3A0FDE66" w14:textId="3524B9F2" w:rsidR="00F167A6" w:rsidRDefault="00F167A6" w:rsidP="00F167A6">
      <w:pPr>
        <w:pStyle w:val="Caption"/>
        <w:jc w:val="center"/>
        <w:rPr>
          <w:lang w:val="en-US"/>
        </w:rPr>
      </w:pPr>
      <w:r w:rsidRPr="00F167A6">
        <w:rPr>
          <w:lang w:val="en-US"/>
        </w:rPr>
        <w:t xml:space="preserve">Code snippet </w:t>
      </w:r>
      <w:r w:rsidRPr="00F167A6">
        <w:rPr>
          <w:lang w:val="en-US"/>
        </w:rPr>
        <w:fldChar w:fldCharType="begin"/>
      </w:r>
      <w:r w:rsidRPr="00F167A6">
        <w:rPr>
          <w:lang w:val="en-US"/>
        </w:rPr>
        <w:instrText xml:space="preserve"> SEQ Code_snippet \* ARABIC </w:instrText>
      </w:r>
      <w:r w:rsidRPr="00F167A6">
        <w:rPr>
          <w:lang w:val="en-US"/>
        </w:rPr>
        <w:fldChar w:fldCharType="separate"/>
      </w:r>
      <w:r w:rsidR="00F71AB4">
        <w:rPr>
          <w:noProof/>
          <w:lang w:val="en-US"/>
        </w:rPr>
        <w:t>17</w:t>
      </w:r>
      <w:r w:rsidRPr="00F167A6">
        <w:rPr>
          <w:lang w:val="en-US"/>
        </w:rPr>
        <w:fldChar w:fldCharType="end"/>
      </w:r>
      <w:r w:rsidRPr="00F167A6">
        <w:rPr>
          <w:lang w:val="en-US"/>
        </w:rPr>
        <w:t xml:space="preserve"> removing a search object </w:t>
      </w:r>
      <w:proofErr w:type="spellStart"/>
      <w:r w:rsidRPr="00F167A6">
        <w:rPr>
          <w:lang w:val="en-US"/>
        </w:rPr>
        <w:t>binded</w:t>
      </w:r>
      <w:proofErr w:type="spellEnd"/>
      <w:r w:rsidRPr="00F167A6">
        <w:rPr>
          <w:lang w:val="en-US"/>
        </w:rPr>
        <w:t xml:space="preserve"> to a recycle bin image</w:t>
      </w:r>
    </w:p>
    <w:p w14:paraId="5CFE414B" w14:textId="0C6D3A4C" w:rsidR="001C6BC6" w:rsidRDefault="001C6BC6" w:rsidP="001C6BC6">
      <w:pPr>
        <w:rPr>
          <w:lang w:val="en-US" w:eastAsia="de-DE"/>
        </w:rPr>
      </w:pPr>
    </w:p>
    <w:p w14:paraId="55622C62" w14:textId="77777777" w:rsidR="001C6BC6" w:rsidRPr="001C6BC6" w:rsidRDefault="001C6BC6" w:rsidP="001C6BC6">
      <w:pPr>
        <w:rPr>
          <w:lang w:val="en-US" w:eastAsia="de-DE"/>
        </w:rPr>
      </w:pPr>
    </w:p>
    <w:p w14:paraId="74756F0C" w14:textId="77777777" w:rsidR="00B95C98" w:rsidRDefault="00F167A6" w:rsidP="00F167A6">
      <w:pPr>
        <w:rPr>
          <w:noProof/>
          <w:lang w:val="en-US"/>
        </w:rPr>
      </w:pPr>
      <w:r w:rsidRPr="00F167A6">
        <w:rPr>
          <w:lang w:val="en-US" w:eastAsia="de-DE"/>
        </w:rPr>
        <w:lastRenderedPageBreak/>
        <w:t xml:space="preserve">If the </w:t>
      </w:r>
      <w:r>
        <w:rPr>
          <w:lang w:val="en-US" w:eastAsia="de-DE"/>
        </w:rPr>
        <w:t>list of saved searches is empty, then a label shall be displayed to indicate that no search criteria has been saved yet.</w:t>
      </w:r>
    </w:p>
    <w:p w14:paraId="23A94C2F"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88"/>
          <w:sz w:val="20"/>
          <w:szCs w:val="20"/>
          <w:lang w:val="en-US"/>
        </w:rPr>
        <w:t>public</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void</w:t>
      </w:r>
      <w:r w:rsidRPr="001C6BC6">
        <w:rPr>
          <w:rFonts w:ascii="Courier New" w:hAnsi="Courier New" w:cs="Courier New"/>
          <w:color w:val="000000"/>
          <w:sz w:val="20"/>
          <w:szCs w:val="20"/>
          <w:lang w:val="en-US"/>
        </w:rPr>
        <w:t xml:space="preserve"> </w:t>
      </w:r>
      <w:proofErr w:type="spellStart"/>
      <w:proofErr w:type="gramStart"/>
      <w:r w:rsidRPr="001C6BC6">
        <w:rPr>
          <w:rFonts w:ascii="Courier New" w:hAnsi="Courier New" w:cs="Courier New"/>
          <w:color w:val="000000"/>
          <w:sz w:val="20"/>
          <w:szCs w:val="20"/>
          <w:lang w:val="en-US"/>
        </w:rPr>
        <w:t>decideAppearingViews</w:t>
      </w:r>
      <w:proofErr w:type="spellEnd"/>
      <w:r w:rsidRPr="001C6BC6">
        <w:rPr>
          <w:rFonts w:ascii="Courier New" w:hAnsi="Courier New" w:cs="Courier New"/>
          <w:color w:val="666600"/>
          <w:sz w:val="20"/>
          <w:szCs w:val="20"/>
          <w:lang w:val="en-US"/>
        </w:rPr>
        <w:t>(</w:t>
      </w:r>
      <w:proofErr w:type="gramEnd"/>
      <w:r w:rsidRPr="001C6BC6">
        <w:rPr>
          <w:rFonts w:ascii="Courier New" w:hAnsi="Courier New" w:cs="Courier New"/>
          <w:color w:val="666600"/>
          <w:sz w:val="20"/>
          <w:szCs w:val="20"/>
          <w:lang w:val="en-US"/>
        </w:rPr>
        <w:t>)</w:t>
      </w:r>
    </w:p>
    <w:p w14:paraId="30DC6B69"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131167CD"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if</w:t>
      </w: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roofErr w:type="spellStart"/>
      <w:proofErr w:type="gramStart"/>
      <w:r w:rsidRPr="001C6BC6">
        <w:rPr>
          <w:rFonts w:ascii="Courier New" w:hAnsi="Courier New" w:cs="Courier New"/>
          <w:color w:val="660066"/>
          <w:sz w:val="20"/>
          <w:szCs w:val="20"/>
          <w:lang w:val="en-US"/>
        </w:rPr>
        <w:t>StaticLists</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savedSearches</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Count</w:t>
      </w:r>
      <w:proofErr w:type="spellEnd"/>
      <w:proofErr w:type="gram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6666"/>
          <w:sz w:val="20"/>
          <w:szCs w:val="20"/>
          <w:lang w:val="en-US"/>
        </w:rPr>
        <w:t>0</w:t>
      </w:r>
      <w:r w:rsidRPr="001C6BC6">
        <w:rPr>
          <w:rFonts w:ascii="Courier New" w:hAnsi="Courier New" w:cs="Courier New"/>
          <w:color w:val="666600"/>
          <w:sz w:val="20"/>
          <w:szCs w:val="20"/>
          <w:lang w:val="en-US"/>
        </w:rPr>
        <w:t>)</w:t>
      </w:r>
    </w:p>
    <w:p w14:paraId="1DC7CFFC"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1582A5FB"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searchesTable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IsVisible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false</w:t>
      </w:r>
      <w:r w:rsidRPr="001C6BC6">
        <w:rPr>
          <w:rFonts w:ascii="Courier New" w:hAnsi="Courier New" w:cs="Courier New"/>
          <w:color w:val="666600"/>
          <w:sz w:val="20"/>
          <w:szCs w:val="20"/>
          <w:lang w:val="en-US"/>
        </w:rPr>
        <w:t>;</w:t>
      </w:r>
    </w:p>
    <w:p w14:paraId="502640D6"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emptyListLabelIsVisible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IsVisible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true</w:t>
      </w:r>
      <w:r w:rsidRPr="001C6BC6">
        <w:rPr>
          <w:rFonts w:ascii="Courier New" w:hAnsi="Courier New" w:cs="Courier New"/>
          <w:color w:val="666600"/>
          <w:sz w:val="20"/>
          <w:szCs w:val="20"/>
          <w:lang w:val="en-US"/>
        </w:rPr>
        <w:t>;</w:t>
      </w:r>
    </w:p>
    <w:p w14:paraId="6692237D"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0F6852C5"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w:t>
      </w:r>
    </w:p>
    <w:p w14:paraId="303C19AC"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else</w:t>
      </w:r>
    </w:p>
    <w:p w14:paraId="0CB1A79D"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1677FA7E"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emptyListLabelIsVisible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IsVisible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false</w:t>
      </w:r>
      <w:r w:rsidRPr="001C6BC6">
        <w:rPr>
          <w:rFonts w:ascii="Courier New" w:hAnsi="Courier New" w:cs="Courier New"/>
          <w:color w:val="666600"/>
          <w:sz w:val="20"/>
          <w:szCs w:val="20"/>
          <w:lang w:val="en-US"/>
        </w:rPr>
        <w:t>;</w:t>
      </w:r>
    </w:p>
    <w:p w14:paraId="13D1800E"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searchesTable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IsVisible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true</w:t>
      </w:r>
      <w:r w:rsidRPr="001C6BC6">
        <w:rPr>
          <w:rFonts w:ascii="Courier New" w:hAnsi="Courier New" w:cs="Courier New"/>
          <w:color w:val="666600"/>
          <w:sz w:val="20"/>
          <w:szCs w:val="20"/>
          <w:lang w:val="en-US"/>
        </w:rPr>
        <w:t>;</w:t>
      </w:r>
    </w:p>
    <w:p w14:paraId="672A491D"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2A19D2AD" w14:textId="28CAD116" w:rsidR="00B92075" w:rsidRPr="001C6BC6"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w:t>
      </w:r>
    </w:p>
    <w:p w14:paraId="4BE122B3" w14:textId="1652DDC0" w:rsidR="00B95C98" w:rsidRPr="00B92075" w:rsidRDefault="00B92075" w:rsidP="00B92075">
      <w:pPr>
        <w:pStyle w:val="Caption"/>
        <w:jc w:val="center"/>
        <w:rPr>
          <w:lang w:val="en-US"/>
        </w:rPr>
      </w:pPr>
      <w:r w:rsidRPr="00B92075">
        <w:rPr>
          <w:lang w:val="en-US"/>
        </w:rPr>
        <w:t xml:space="preserve">Code snippet </w:t>
      </w:r>
      <w:r w:rsidRPr="00B92075">
        <w:rPr>
          <w:lang w:val="en-US"/>
        </w:rPr>
        <w:fldChar w:fldCharType="begin"/>
      </w:r>
      <w:r w:rsidRPr="00B92075">
        <w:rPr>
          <w:lang w:val="en-US"/>
        </w:rPr>
        <w:instrText xml:space="preserve"> SEQ Code_snippet \* ARABIC </w:instrText>
      </w:r>
      <w:r w:rsidRPr="00B92075">
        <w:rPr>
          <w:lang w:val="en-US"/>
        </w:rPr>
        <w:fldChar w:fldCharType="separate"/>
      </w:r>
      <w:r w:rsidR="00F71AB4">
        <w:rPr>
          <w:noProof/>
          <w:lang w:val="en-US"/>
        </w:rPr>
        <w:t>18</w:t>
      </w:r>
      <w:r w:rsidRPr="00B92075">
        <w:rPr>
          <w:lang w:val="en-US"/>
        </w:rPr>
        <w:fldChar w:fldCharType="end"/>
      </w:r>
      <w:r w:rsidRPr="00B92075">
        <w:rPr>
          <w:lang w:val="en-US"/>
        </w:rPr>
        <w:t xml:space="preserve"> </w:t>
      </w:r>
      <w:proofErr w:type="spellStart"/>
      <w:proofErr w:type="gramStart"/>
      <w:r>
        <w:rPr>
          <w:lang w:val="en-US"/>
        </w:rPr>
        <w:t>DecideAppearingViews</w:t>
      </w:r>
      <w:proofErr w:type="spellEnd"/>
      <w:r>
        <w:rPr>
          <w:lang w:val="en-US"/>
        </w:rPr>
        <w:t>(</w:t>
      </w:r>
      <w:proofErr w:type="gramEnd"/>
      <w:r>
        <w:rPr>
          <w:lang w:val="en-US"/>
        </w:rPr>
        <w:t>)</w:t>
      </w:r>
      <w:r w:rsidRPr="00B92075">
        <w:rPr>
          <w:lang w:val="en-US"/>
        </w:rPr>
        <w:t xml:space="preserve"> controls what views to show according to the number of elements inside the booked events list</w:t>
      </w:r>
    </w:p>
    <w:p w14:paraId="1D1842BE" w14:textId="6BE17EA9" w:rsidR="00B95C98" w:rsidRDefault="00456851" w:rsidP="00FE5AFD">
      <w:pPr>
        <w:pStyle w:val="Heading3"/>
        <w:numPr>
          <w:ilvl w:val="0"/>
          <w:numId w:val="21"/>
        </w:numPr>
        <w:ind w:left="426"/>
        <w:rPr>
          <w:lang w:val="en-US"/>
        </w:rPr>
      </w:pPr>
      <w:bookmarkStart w:id="291" w:name="_Toc14966799"/>
      <w:bookmarkStart w:id="292" w:name="_Toc14976795"/>
      <w:bookmarkStart w:id="293" w:name="_Toc14977840"/>
      <w:r>
        <w:rPr>
          <w:lang w:val="en-US"/>
        </w:rPr>
        <w:t>Saved Events screen</w:t>
      </w:r>
      <w:bookmarkEnd w:id="291"/>
      <w:bookmarkEnd w:id="292"/>
      <w:bookmarkEnd w:id="293"/>
    </w:p>
    <w:p w14:paraId="2C411702" w14:textId="76686E5B" w:rsidR="00B92075" w:rsidRDefault="00B92075" w:rsidP="00B92075">
      <w:pPr>
        <w:rPr>
          <w:lang w:val="en-US" w:eastAsia="de-DE"/>
        </w:rPr>
      </w:pPr>
      <w:r>
        <w:rPr>
          <w:lang w:val="en-US" w:eastAsia="de-DE"/>
        </w:rPr>
        <w:t>The saved events screen is the other tabbed page inside the Saves Locker.</w:t>
      </w:r>
    </w:p>
    <w:p w14:paraId="5D5D60E3" w14:textId="01D57989" w:rsidR="000D5CC4" w:rsidRDefault="000D5CC4" w:rsidP="00B92075">
      <w:pPr>
        <w:rPr>
          <w:lang w:val="en-US" w:eastAsia="de-DE"/>
        </w:rPr>
      </w:pPr>
      <w:r>
        <w:rPr>
          <w:lang w:val="en-US" w:eastAsia="de-DE"/>
        </w:rPr>
        <w:t>This screen contains all the events that the user liked or saved by clicking on the heart image</w:t>
      </w:r>
      <w:r w:rsidR="00F71AB4">
        <w:rPr>
          <w:lang w:val="en-US" w:eastAsia="de-DE"/>
        </w:rPr>
        <w:t xml:space="preserve"> (see figure 31)</w:t>
      </w:r>
      <w:r>
        <w:rPr>
          <w:lang w:val="en-US" w:eastAsia="de-DE"/>
        </w:rPr>
        <w:t xml:space="preserve"> in the events detail screen.</w:t>
      </w:r>
    </w:p>
    <w:p w14:paraId="47505642" w14:textId="1F5E99F0" w:rsidR="000D5CC4" w:rsidRPr="006023B9" w:rsidRDefault="006023B9" w:rsidP="000D5CC4">
      <w:pPr>
        <w:keepNext/>
        <w:jc w:val="center"/>
        <w:rPr>
          <w:lang w:val="en-US"/>
        </w:rPr>
      </w:pPr>
      <w:r w:rsidRPr="000D5CC4">
        <w:rPr>
          <w:noProof/>
          <w:lang w:val="en-US" w:eastAsia="de-DE"/>
        </w:rPr>
        <w:drawing>
          <wp:inline distT="0" distB="0" distL="0" distR="0" wp14:anchorId="649CBE28" wp14:editId="6C5B44A9">
            <wp:extent cx="2045330" cy="3849511"/>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45330" cy="3849511"/>
                    </a:xfrm>
                    <a:prstGeom prst="rect">
                      <a:avLst/>
                    </a:prstGeom>
                  </pic:spPr>
                </pic:pic>
              </a:graphicData>
            </a:graphic>
          </wp:inline>
        </w:drawing>
      </w:r>
    </w:p>
    <w:p w14:paraId="2F02970B" w14:textId="42F25DA9" w:rsidR="00B92075" w:rsidRDefault="000D5CC4" w:rsidP="00B7207B">
      <w:pPr>
        <w:pStyle w:val="Caption"/>
        <w:jc w:val="center"/>
        <w:rPr>
          <w:lang w:val="en-US"/>
        </w:rPr>
      </w:pPr>
      <w:r w:rsidRPr="000D5CC4">
        <w:rPr>
          <w:lang w:val="en-US"/>
        </w:rPr>
        <w:t xml:space="preserve">Figure </w:t>
      </w:r>
      <w:r w:rsidRPr="000D5CC4">
        <w:rPr>
          <w:lang w:val="en-US"/>
        </w:rPr>
        <w:fldChar w:fldCharType="begin"/>
      </w:r>
      <w:r w:rsidRPr="000D5CC4">
        <w:rPr>
          <w:lang w:val="en-US"/>
        </w:rPr>
        <w:instrText xml:space="preserve"> SEQ Figure \* ARABIC </w:instrText>
      </w:r>
      <w:r w:rsidRPr="000D5CC4">
        <w:rPr>
          <w:lang w:val="en-US"/>
        </w:rPr>
        <w:fldChar w:fldCharType="separate"/>
      </w:r>
      <w:r w:rsidR="009A633F">
        <w:rPr>
          <w:noProof/>
          <w:lang w:val="en-US"/>
        </w:rPr>
        <w:t>31</w:t>
      </w:r>
      <w:r w:rsidRPr="000D5CC4">
        <w:rPr>
          <w:lang w:val="en-US"/>
        </w:rPr>
        <w:fldChar w:fldCharType="end"/>
      </w:r>
      <w:r w:rsidRPr="000D5CC4">
        <w:rPr>
          <w:lang w:val="en-US"/>
        </w:rPr>
        <w:t xml:space="preserve"> tapping on the hear</w:t>
      </w:r>
      <w:r w:rsidR="00F71AB4">
        <w:rPr>
          <w:lang w:val="en-US"/>
        </w:rPr>
        <w:t>t</w:t>
      </w:r>
      <w:r w:rsidRPr="000D5CC4">
        <w:rPr>
          <w:lang w:val="en-US"/>
        </w:rPr>
        <w:t xml:space="preserve"> icon bottom right would either save or un-save the event, depending on the emptiness level of the heart</w:t>
      </w:r>
    </w:p>
    <w:p w14:paraId="75C6D52C" w14:textId="0D9AFC9E" w:rsidR="00F71AB4" w:rsidRPr="00F71AB4" w:rsidRDefault="00F71AB4" w:rsidP="00F71AB4">
      <w:pPr>
        <w:rPr>
          <w:lang w:val="en-US"/>
        </w:rPr>
      </w:pPr>
      <w:r>
        <w:rPr>
          <w:lang w:val="en-US"/>
        </w:rPr>
        <w:lastRenderedPageBreak/>
        <w:t>The list of saved events (see figure 32) may contain either a table showing a list of saved events by the user, or a warning label indicating that there were no saved events found.</w:t>
      </w:r>
    </w:p>
    <w:p w14:paraId="6BF27413" w14:textId="77777777" w:rsidR="0000087F" w:rsidRDefault="0000087F" w:rsidP="0000087F">
      <w:pPr>
        <w:keepNext/>
        <w:jc w:val="center"/>
      </w:pPr>
      <w:r w:rsidRPr="0000087F">
        <w:rPr>
          <w:noProof/>
          <w:lang w:val="en-US" w:eastAsia="de-DE"/>
        </w:rPr>
        <w:drawing>
          <wp:inline distT="0" distB="0" distL="0" distR="0" wp14:anchorId="43FCCE08" wp14:editId="1A9B816E">
            <wp:extent cx="2906501" cy="4809067"/>
            <wp:effectExtent l="0" t="0" r="1905"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8338" cy="4845199"/>
                    </a:xfrm>
                    <a:prstGeom prst="rect">
                      <a:avLst/>
                    </a:prstGeom>
                  </pic:spPr>
                </pic:pic>
              </a:graphicData>
            </a:graphic>
          </wp:inline>
        </w:drawing>
      </w:r>
    </w:p>
    <w:p w14:paraId="6DC82A49" w14:textId="0136098F" w:rsidR="00456851" w:rsidRPr="00456851" w:rsidRDefault="0000087F" w:rsidP="0000087F">
      <w:pPr>
        <w:pStyle w:val="Caption"/>
        <w:jc w:val="center"/>
        <w:rPr>
          <w:lang w:val="en-US"/>
        </w:rPr>
      </w:pPr>
      <w:r w:rsidRPr="0000087F">
        <w:rPr>
          <w:lang w:val="en-US"/>
        </w:rPr>
        <w:t xml:space="preserve">Figure </w:t>
      </w:r>
      <w:r>
        <w:fldChar w:fldCharType="begin"/>
      </w:r>
      <w:r w:rsidRPr="0000087F">
        <w:rPr>
          <w:lang w:val="en-US"/>
        </w:rPr>
        <w:instrText xml:space="preserve"> SEQ Figure \* ARABIC </w:instrText>
      </w:r>
      <w:r>
        <w:fldChar w:fldCharType="separate"/>
      </w:r>
      <w:r w:rsidR="009A633F">
        <w:rPr>
          <w:noProof/>
          <w:lang w:val="en-US"/>
        </w:rPr>
        <w:t>32</w:t>
      </w:r>
      <w:r>
        <w:fldChar w:fldCharType="end"/>
      </w:r>
      <w:r w:rsidRPr="0000087F">
        <w:rPr>
          <w:lang w:val="en-US"/>
        </w:rPr>
        <w:t xml:space="preserve"> The list of saved events with two events saved</w:t>
      </w:r>
    </w:p>
    <w:p w14:paraId="152C678E" w14:textId="77777777" w:rsidR="00F71AB4" w:rsidRDefault="00F71AB4" w:rsidP="00F71AB4">
      <w:pPr>
        <w:rPr>
          <w:lang w:val="en-US"/>
        </w:rPr>
      </w:pPr>
    </w:p>
    <w:p w14:paraId="42E1C1DD" w14:textId="77777777" w:rsidR="00F71AB4" w:rsidRDefault="00F71AB4" w:rsidP="00F71AB4">
      <w:pPr>
        <w:rPr>
          <w:lang w:val="en-US"/>
        </w:rPr>
      </w:pPr>
    </w:p>
    <w:p w14:paraId="7B357F96" w14:textId="77777777" w:rsidR="00F71AB4" w:rsidRDefault="00F71AB4" w:rsidP="00F71AB4">
      <w:pPr>
        <w:rPr>
          <w:lang w:val="en-US"/>
        </w:rPr>
      </w:pPr>
    </w:p>
    <w:p w14:paraId="38468346" w14:textId="77777777" w:rsidR="00F71AB4" w:rsidRDefault="00F71AB4" w:rsidP="00F71AB4">
      <w:pPr>
        <w:rPr>
          <w:lang w:val="en-US"/>
        </w:rPr>
      </w:pPr>
    </w:p>
    <w:p w14:paraId="6305D074" w14:textId="77777777" w:rsidR="00F71AB4" w:rsidRDefault="00F71AB4" w:rsidP="00F71AB4">
      <w:pPr>
        <w:rPr>
          <w:lang w:val="en-US"/>
        </w:rPr>
      </w:pPr>
    </w:p>
    <w:p w14:paraId="301DDF2C" w14:textId="77777777" w:rsidR="00F71AB4" w:rsidRDefault="00F71AB4" w:rsidP="00F71AB4">
      <w:pPr>
        <w:rPr>
          <w:lang w:val="en-US"/>
        </w:rPr>
      </w:pPr>
    </w:p>
    <w:p w14:paraId="05904893" w14:textId="77777777" w:rsidR="00F71AB4" w:rsidRDefault="00F71AB4" w:rsidP="00F71AB4">
      <w:pPr>
        <w:rPr>
          <w:lang w:val="en-US"/>
        </w:rPr>
      </w:pPr>
    </w:p>
    <w:p w14:paraId="3C11C9CE" w14:textId="77777777" w:rsidR="00F71AB4" w:rsidRDefault="00F71AB4" w:rsidP="00F71AB4">
      <w:pPr>
        <w:rPr>
          <w:lang w:val="en-US"/>
        </w:rPr>
      </w:pPr>
    </w:p>
    <w:p w14:paraId="642EC968" w14:textId="0B3CF1B8" w:rsidR="0000087F" w:rsidRDefault="0000087F" w:rsidP="00F71AB4">
      <w:pPr>
        <w:rPr>
          <w:lang w:val="en-US"/>
        </w:rPr>
      </w:pPr>
      <w:r>
        <w:rPr>
          <w:lang w:val="en-US"/>
        </w:rPr>
        <w:lastRenderedPageBreak/>
        <w:t xml:space="preserve">The method </w:t>
      </w:r>
      <w:proofErr w:type="spellStart"/>
      <w:r>
        <w:rPr>
          <w:lang w:val="en-US"/>
        </w:rPr>
        <w:t>OnAppearing</w:t>
      </w:r>
      <w:proofErr w:type="spellEnd"/>
      <w:r>
        <w:rPr>
          <w:lang w:val="en-US"/>
        </w:rPr>
        <w:t>()</w:t>
      </w:r>
      <w:r>
        <w:rPr>
          <w:lang w:val="en-US"/>
        </w:rPr>
        <w:fldChar w:fldCharType="begin"/>
      </w:r>
      <w:r>
        <w:rPr>
          <w:lang w:val="en-US"/>
        </w:rPr>
        <w:instrText xml:space="preserve"> ADDIN ZOTERO_ITEM CSL_CITATION {"citationID":"6LVEHWZg","properties":{"formattedCitation":"[44]","plainCitation":"[44]","noteIndex":0},"citationItems":[{"id":153,"uris":["http://zotero.org/users/5742355/items/97LNPZ6G"],"uri":["http://zotero.org/users/5742355/items/97LNPZ6G"],"itemData":{"id":153,"type":"webpage","title":"Page.OnAppearing Method (Xamarin.Forms)","URL":"https://docs.microsoft.com/en-us/dotnet/api/xamarin.forms.page.onappearing","language":"en-us","author":[{"family":"dotnet-bot","given":""}],"accessed":{"date-parts":[["2019",7,24]]}}}],"schema":"https://github.com/citation-style-language/schema/raw/master/csl-citation.json"} </w:instrText>
      </w:r>
      <w:r>
        <w:rPr>
          <w:lang w:val="en-US"/>
        </w:rPr>
        <w:fldChar w:fldCharType="separate"/>
      </w:r>
      <w:r>
        <w:rPr>
          <w:noProof/>
          <w:lang w:val="en-US"/>
        </w:rPr>
        <w:t>[44]</w:t>
      </w:r>
      <w:r>
        <w:rPr>
          <w:lang w:val="en-US"/>
        </w:rPr>
        <w:fldChar w:fldCharType="end"/>
      </w:r>
      <w:r>
        <w:rPr>
          <w:lang w:val="en-US"/>
        </w:rPr>
        <w:t xml:space="preserve">, which is a virtual overridden method that is declared in the </w:t>
      </w:r>
      <w:proofErr w:type="spellStart"/>
      <w:r>
        <w:rPr>
          <w:lang w:val="en-US"/>
        </w:rPr>
        <w:t>Xamarin.Forms</w:t>
      </w:r>
      <w:proofErr w:type="spellEnd"/>
      <w:r>
        <w:rPr>
          <w:lang w:val="en-US"/>
        </w:rPr>
        <w:t xml:space="preserve"> namespace, is the responsible of deciding which one of both views to show, based on the number of elements inside the saved events list.</w:t>
      </w:r>
    </w:p>
    <w:p w14:paraId="385F4D6F"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88"/>
          <w:sz w:val="20"/>
          <w:szCs w:val="20"/>
          <w:lang w:val="en-US"/>
        </w:rPr>
        <w:t>protected</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override</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void</w:t>
      </w:r>
      <w:r w:rsidRPr="001C6BC6">
        <w:rPr>
          <w:rFonts w:ascii="Courier New" w:hAnsi="Courier New" w:cs="Courier New"/>
          <w:color w:val="000000"/>
          <w:sz w:val="20"/>
          <w:szCs w:val="20"/>
          <w:lang w:val="en-US"/>
        </w:rPr>
        <w:t xml:space="preserve"> </w:t>
      </w:r>
      <w:proofErr w:type="spellStart"/>
      <w:proofErr w:type="gramStart"/>
      <w:r w:rsidRPr="001C6BC6">
        <w:rPr>
          <w:rFonts w:ascii="Courier New" w:hAnsi="Courier New" w:cs="Courier New"/>
          <w:color w:val="660066"/>
          <w:sz w:val="20"/>
          <w:szCs w:val="20"/>
          <w:lang w:val="en-US"/>
        </w:rPr>
        <w:t>OnAppearing</w:t>
      </w:r>
      <w:proofErr w:type="spellEnd"/>
      <w:r w:rsidRPr="001C6BC6">
        <w:rPr>
          <w:rFonts w:ascii="Courier New" w:hAnsi="Courier New" w:cs="Courier New"/>
          <w:color w:val="666600"/>
          <w:sz w:val="20"/>
          <w:szCs w:val="20"/>
          <w:lang w:val="en-US"/>
        </w:rPr>
        <w:t>(</w:t>
      </w:r>
      <w:proofErr w:type="gramEnd"/>
      <w:r w:rsidRPr="001C6BC6">
        <w:rPr>
          <w:rFonts w:ascii="Courier New" w:hAnsi="Courier New" w:cs="Courier New"/>
          <w:color w:val="666600"/>
          <w:sz w:val="20"/>
          <w:szCs w:val="20"/>
          <w:lang w:val="en-US"/>
        </w:rPr>
        <w:t>)</w:t>
      </w:r>
    </w:p>
    <w:p w14:paraId="3B2A7BAF"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6DDAEE1D" w14:textId="77777777" w:rsid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color w:val="666600"/>
          <w:sz w:val="20"/>
          <w:szCs w:val="20"/>
          <w:lang w:val="en-US"/>
        </w:rPr>
      </w:pPr>
      <w:r w:rsidRPr="001C6BC6">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likedEventsList</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proofErr w:type="spellStart"/>
      <w:proofErr w:type="gramStart"/>
      <w:r w:rsidRPr="001C6BC6">
        <w:rPr>
          <w:rFonts w:ascii="Courier New" w:hAnsi="Courier New" w:cs="Courier New"/>
          <w:color w:val="660066"/>
          <w:sz w:val="20"/>
          <w:szCs w:val="20"/>
          <w:lang w:val="en-US"/>
        </w:rPr>
        <w:t>CreateListOfLikedEvents</w:t>
      </w:r>
      <w:proofErr w:type="spellEnd"/>
      <w:r w:rsidRPr="001C6BC6">
        <w:rPr>
          <w:rFonts w:ascii="Courier New" w:hAnsi="Courier New" w:cs="Courier New"/>
          <w:color w:val="666600"/>
          <w:sz w:val="20"/>
          <w:szCs w:val="20"/>
          <w:lang w:val="en-US"/>
        </w:rPr>
        <w:t>(</w:t>
      </w:r>
      <w:proofErr w:type="spellStart"/>
      <w:proofErr w:type="gramEnd"/>
      <w:r w:rsidRPr="001C6BC6">
        <w:rPr>
          <w:rFonts w:ascii="Courier New" w:hAnsi="Courier New" w:cs="Courier New"/>
          <w:color w:val="660066"/>
          <w:sz w:val="20"/>
          <w:szCs w:val="20"/>
          <w:lang w:val="en-US"/>
        </w:rPr>
        <w:t>StaticLists</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eventList</w:t>
      </w:r>
      <w:proofErr w:type="spellEnd"/>
      <w:r w:rsidRPr="001C6BC6">
        <w:rPr>
          <w:rFonts w:ascii="Courier New" w:hAnsi="Courier New" w:cs="Courier New"/>
          <w:color w:val="666600"/>
          <w:sz w:val="20"/>
          <w:szCs w:val="20"/>
          <w:lang w:val="en-US"/>
        </w:rPr>
        <w:t>)</w:t>
      </w:r>
    </w:p>
    <w:p w14:paraId="67D7B2AD" w14:textId="22BDE9A8" w:rsidR="001C6BC6" w:rsidRPr="001C6BC6"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color w:val="666600"/>
          <w:sz w:val="20"/>
          <w:szCs w:val="20"/>
          <w:lang w:val="en-US"/>
        </w:rPr>
      </w:pPr>
      <w:r>
        <w:rPr>
          <w:rFonts w:ascii="Courier New" w:hAnsi="Courier New" w:cs="Courier New"/>
          <w:color w:val="666600"/>
          <w:sz w:val="20"/>
          <w:szCs w:val="20"/>
          <w:lang w:val="en-US"/>
        </w:rPr>
        <w:t xml:space="preserve">                     </w:t>
      </w:r>
      <w:proofErr w:type="gramStart"/>
      <w:r w:rsidRPr="001C6BC6">
        <w:rPr>
          <w:rFonts w:ascii="Courier New" w:hAnsi="Courier New" w:cs="Courier New"/>
          <w:color w:val="666600"/>
          <w:sz w:val="20"/>
          <w:szCs w:val="20"/>
          <w:lang w:val="en-US"/>
        </w:rPr>
        <w:t>.</w:t>
      </w:r>
      <w:proofErr w:type="spellStart"/>
      <w:r w:rsidRPr="001C6BC6">
        <w:rPr>
          <w:rFonts w:ascii="Courier New" w:hAnsi="Courier New" w:cs="Courier New"/>
          <w:color w:val="660066"/>
          <w:sz w:val="20"/>
          <w:szCs w:val="20"/>
          <w:lang w:val="en-US"/>
        </w:rPr>
        <w:t>ToList</w:t>
      </w:r>
      <w:proofErr w:type="spellEnd"/>
      <w:proofErr w:type="gramEnd"/>
      <w:r w:rsidRPr="001C6BC6">
        <w:rPr>
          <w:rFonts w:ascii="Courier New" w:hAnsi="Courier New" w:cs="Courier New"/>
          <w:color w:val="666600"/>
          <w:sz w:val="20"/>
          <w:szCs w:val="20"/>
          <w:lang w:val="en-US"/>
        </w:rPr>
        <w:t>&lt;</w:t>
      </w:r>
      <w:r w:rsidRPr="001C6BC6">
        <w:rPr>
          <w:rFonts w:ascii="Courier New" w:hAnsi="Courier New" w:cs="Courier New"/>
          <w:color w:val="660066"/>
          <w:sz w:val="20"/>
          <w:szCs w:val="20"/>
          <w:lang w:val="en-US"/>
        </w:rPr>
        <w:t>Event</w:t>
      </w:r>
      <w:r w:rsidRPr="001C6BC6">
        <w:rPr>
          <w:rFonts w:ascii="Courier New" w:hAnsi="Courier New" w:cs="Courier New"/>
          <w:color w:val="666600"/>
          <w:sz w:val="20"/>
          <w:szCs w:val="20"/>
          <w:lang w:val="en-US"/>
        </w:rPr>
        <w:t>&gt;();</w:t>
      </w:r>
    </w:p>
    <w:p w14:paraId="58EE8956"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w:t>
      </w:r>
    </w:p>
    <w:p w14:paraId="5217970F" w14:textId="4BC491A5"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Pr>
          <w:rFonts w:ascii="Courier New" w:hAnsi="Courier New" w:cs="Courier New"/>
          <w:color w:val="000000"/>
          <w:sz w:val="20"/>
          <w:szCs w:val="20"/>
          <w:lang w:val="en-US"/>
        </w:rPr>
        <w:t xml:space="preserve"> </w:t>
      </w:r>
      <w:r w:rsidRPr="001C6BC6">
        <w:rPr>
          <w:rFonts w:ascii="Courier New" w:hAnsi="Courier New" w:cs="Courier New"/>
          <w:color w:val="880000"/>
          <w:sz w:val="20"/>
          <w:szCs w:val="20"/>
          <w:lang w:val="en-US"/>
        </w:rPr>
        <w:t>//if no liked events were found, then show the warning label and hide the table.</w:t>
      </w:r>
    </w:p>
    <w:p w14:paraId="6E0B0D16"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if</w:t>
      </w: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roofErr w:type="spellStart"/>
      <w:r w:rsidRPr="001C6BC6">
        <w:rPr>
          <w:rFonts w:ascii="Courier New" w:hAnsi="Courier New" w:cs="Courier New"/>
          <w:color w:val="000000"/>
          <w:sz w:val="20"/>
          <w:szCs w:val="20"/>
          <w:lang w:val="en-US"/>
        </w:rPr>
        <w:t>likedEventsList</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Count</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6666"/>
          <w:sz w:val="20"/>
          <w:szCs w:val="20"/>
          <w:lang w:val="en-US"/>
        </w:rPr>
        <w:t>0</w:t>
      </w:r>
      <w:r w:rsidRPr="001C6BC6">
        <w:rPr>
          <w:rFonts w:ascii="Courier New" w:hAnsi="Courier New" w:cs="Courier New"/>
          <w:color w:val="666600"/>
          <w:sz w:val="20"/>
          <w:szCs w:val="20"/>
          <w:lang w:val="en-US"/>
        </w:rPr>
        <w:t>)</w:t>
      </w:r>
    </w:p>
    <w:p w14:paraId="390201C0"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1D09E6DD"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emptyListLabelIsVisible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IsVisible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true</w:t>
      </w:r>
      <w:r w:rsidRPr="001C6BC6">
        <w:rPr>
          <w:rFonts w:ascii="Courier New" w:hAnsi="Courier New" w:cs="Courier New"/>
          <w:color w:val="666600"/>
          <w:sz w:val="20"/>
          <w:szCs w:val="20"/>
          <w:lang w:val="en-US"/>
        </w:rPr>
        <w:t>;</w:t>
      </w:r>
    </w:p>
    <w:p w14:paraId="1FEA6409"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eventsTable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IsVisible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false</w:t>
      </w:r>
      <w:r w:rsidRPr="001C6BC6">
        <w:rPr>
          <w:rFonts w:ascii="Courier New" w:hAnsi="Courier New" w:cs="Courier New"/>
          <w:color w:val="666600"/>
          <w:sz w:val="20"/>
          <w:szCs w:val="20"/>
          <w:lang w:val="en-US"/>
        </w:rPr>
        <w:t>;</w:t>
      </w:r>
    </w:p>
    <w:p w14:paraId="7E0C6623"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3CB747BF"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w:t>
      </w:r>
    </w:p>
    <w:p w14:paraId="5E484E1D" w14:textId="4A3E092F"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880000"/>
          <w:sz w:val="20"/>
          <w:szCs w:val="20"/>
          <w:lang w:val="en-US"/>
        </w:rPr>
        <w:t>//otherwise show the table of liked events and hide the warning label.</w:t>
      </w:r>
    </w:p>
    <w:p w14:paraId="16E9A5AD"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else</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if</w:t>
      </w: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roofErr w:type="spellStart"/>
      <w:proofErr w:type="gramStart"/>
      <w:r w:rsidRPr="001C6BC6">
        <w:rPr>
          <w:rFonts w:ascii="Courier New" w:hAnsi="Courier New" w:cs="Courier New"/>
          <w:color w:val="000000"/>
          <w:sz w:val="20"/>
          <w:szCs w:val="20"/>
          <w:lang w:val="en-US"/>
        </w:rPr>
        <w:t>likedEventsList</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Count</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roofErr w:type="gramEnd"/>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6666"/>
          <w:sz w:val="20"/>
          <w:szCs w:val="20"/>
          <w:lang w:val="en-US"/>
        </w:rPr>
        <w:t>0</w:t>
      </w:r>
      <w:r w:rsidRPr="001C6BC6">
        <w:rPr>
          <w:rFonts w:ascii="Courier New" w:hAnsi="Courier New" w:cs="Courier New"/>
          <w:color w:val="666600"/>
          <w:sz w:val="20"/>
          <w:szCs w:val="20"/>
          <w:lang w:val="en-US"/>
        </w:rPr>
        <w:t>)</w:t>
      </w:r>
    </w:p>
    <w:p w14:paraId="1C8589FC"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4A0B3B7F"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w:t>
      </w:r>
    </w:p>
    <w:p w14:paraId="2BF664C2"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eventsTable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IsVisible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true</w:t>
      </w:r>
      <w:r w:rsidRPr="001C6BC6">
        <w:rPr>
          <w:rFonts w:ascii="Courier New" w:hAnsi="Courier New" w:cs="Courier New"/>
          <w:color w:val="666600"/>
          <w:sz w:val="20"/>
          <w:szCs w:val="20"/>
          <w:lang w:val="en-US"/>
        </w:rPr>
        <w:t>;</w:t>
      </w:r>
    </w:p>
    <w:p w14:paraId="2684365A"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emptyListLabelIsVisible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IsVisible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false</w:t>
      </w:r>
      <w:r w:rsidRPr="001C6BC6">
        <w:rPr>
          <w:rFonts w:ascii="Courier New" w:hAnsi="Courier New" w:cs="Courier New"/>
          <w:color w:val="666600"/>
          <w:sz w:val="20"/>
          <w:szCs w:val="20"/>
          <w:lang w:val="en-US"/>
        </w:rPr>
        <w:t>;</w:t>
      </w:r>
    </w:p>
    <w:p w14:paraId="3925E64C"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7E00D603"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eventsTable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ItemsSource</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likedEventsList</w:t>
      </w:r>
      <w:proofErr w:type="spellEnd"/>
      <w:r w:rsidRPr="001C6BC6">
        <w:rPr>
          <w:rFonts w:ascii="Courier New" w:hAnsi="Courier New" w:cs="Courier New"/>
          <w:color w:val="666600"/>
          <w:sz w:val="20"/>
          <w:szCs w:val="20"/>
          <w:lang w:val="en-US"/>
        </w:rPr>
        <w:t>;</w:t>
      </w:r>
    </w:p>
    <w:p w14:paraId="011F1A38" w14:textId="77777777" w:rsidR="001C6BC6" w:rsidRPr="009A633F"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9A633F">
        <w:rPr>
          <w:rFonts w:ascii="Courier New" w:hAnsi="Courier New" w:cs="Courier New"/>
          <w:color w:val="666600"/>
          <w:sz w:val="20"/>
          <w:szCs w:val="20"/>
          <w:lang w:val="en-US"/>
        </w:rPr>
        <w:t>}</w:t>
      </w:r>
    </w:p>
    <w:p w14:paraId="24BC275A" w14:textId="213D83D4" w:rsidR="0000087F" w:rsidRPr="009A633F" w:rsidRDefault="001C6BC6" w:rsidP="001C6BC6">
      <w:pPr>
        <w:keepNext/>
        <w:tabs>
          <w:tab w:val="clear" w:pos="851"/>
        </w:tabs>
        <w:spacing w:after="0" w:line="240" w:lineRule="auto"/>
        <w:jc w:val="left"/>
        <w:rPr>
          <w:lang w:val="en-US"/>
        </w:rPr>
      </w:pPr>
      <w:r w:rsidRPr="009A633F">
        <w:rPr>
          <w:rFonts w:ascii="Courier New" w:hAnsi="Courier New" w:cs="Courier New"/>
          <w:color w:val="000000"/>
          <w:sz w:val="20"/>
          <w:szCs w:val="20"/>
          <w:lang w:val="en-US"/>
        </w:rPr>
        <w:t> </w:t>
      </w:r>
    </w:p>
    <w:p w14:paraId="5F2CBA60" w14:textId="48F32CF7" w:rsidR="00C97664" w:rsidRPr="00C97664" w:rsidRDefault="0000087F" w:rsidP="001C6BC6">
      <w:pPr>
        <w:pStyle w:val="Caption"/>
        <w:jc w:val="center"/>
        <w:rPr>
          <w:lang w:val="en-US"/>
        </w:rPr>
      </w:pPr>
      <w:r w:rsidRPr="00C97664">
        <w:rPr>
          <w:lang w:val="en-US"/>
        </w:rPr>
        <w:t xml:space="preserve">Code snippet </w:t>
      </w:r>
      <w:r>
        <w:fldChar w:fldCharType="begin"/>
      </w:r>
      <w:r w:rsidRPr="00C97664">
        <w:rPr>
          <w:lang w:val="en-US"/>
        </w:rPr>
        <w:instrText xml:space="preserve"> SEQ Code_snippet \* ARABIC </w:instrText>
      </w:r>
      <w:r>
        <w:fldChar w:fldCharType="separate"/>
      </w:r>
      <w:r w:rsidR="00F71AB4">
        <w:rPr>
          <w:noProof/>
          <w:lang w:val="en-US"/>
        </w:rPr>
        <w:t>19</w:t>
      </w:r>
      <w:r>
        <w:fldChar w:fldCharType="end"/>
      </w:r>
      <w:r w:rsidRPr="00C97664">
        <w:rPr>
          <w:lang w:val="en-US"/>
        </w:rPr>
        <w:t xml:space="preserve"> </w:t>
      </w:r>
      <w:proofErr w:type="spellStart"/>
      <w:proofErr w:type="gramStart"/>
      <w:r w:rsidRPr="00C97664">
        <w:rPr>
          <w:lang w:val="en-US"/>
        </w:rPr>
        <w:t>OnAppearing</w:t>
      </w:r>
      <w:proofErr w:type="spellEnd"/>
      <w:r w:rsidRPr="00C97664">
        <w:rPr>
          <w:lang w:val="en-US"/>
        </w:rPr>
        <w:t>(</w:t>
      </w:r>
      <w:proofErr w:type="gramEnd"/>
      <w:r w:rsidRPr="00C97664">
        <w:rPr>
          <w:lang w:val="en-US"/>
        </w:rPr>
        <w:t xml:space="preserve">) inside </w:t>
      </w:r>
      <w:proofErr w:type="spellStart"/>
      <w:r w:rsidRPr="00C97664">
        <w:rPr>
          <w:lang w:val="en-US"/>
        </w:rPr>
        <w:t>SavedEvents.xaml.cs</w:t>
      </w:r>
      <w:proofErr w:type="spellEnd"/>
    </w:p>
    <w:p w14:paraId="6E12E2A4" w14:textId="77777777" w:rsidR="00C97664" w:rsidRDefault="00C97664" w:rsidP="00C97664">
      <w:pPr>
        <w:rPr>
          <w:lang w:val="en-US" w:eastAsia="de-DE"/>
        </w:rPr>
      </w:pPr>
      <w:r w:rsidRPr="00C97664">
        <w:rPr>
          <w:lang w:val="en-US" w:eastAsia="de-DE"/>
        </w:rPr>
        <w:t>The saved events are not store</w:t>
      </w:r>
      <w:r>
        <w:rPr>
          <w:lang w:val="en-US" w:eastAsia="de-DE"/>
        </w:rPr>
        <w:t xml:space="preserve">d inside a separate list, rather is </w:t>
      </w:r>
      <w:proofErr w:type="spellStart"/>
      <w:r>
        <w:rPr>
          <w:lang w:val="en-US" w:eastAsia="de-DE"/>
        </w:rPr>
        <w:t>IsSaved</w:t>
      </w:r>
      <w:proofErr w:type="spellEnd"/>
      <w:r>
        <w:rPr>
          <w:lang w:val="en-US" w:eastAsia="de-DE"/>
        </w:rPr>
        <w:t xml:space="preserve"> a property of Event object, so when the user saves an event, this property is set to true, and by default it is set to false.</w:t>
      </w:r>
    </w:p>
    <w:p w14:paraId="08BD821B" w14:textId="0F3D4EC9" w:rsidR="00C97664" w:rsidRDefault="00C97664" w:rsidP="00C97664">
      <w:pPr>
        <w:rPr>
          <w:lang w:val="en-US" w:eastAsia="de-DE"/>
        </w:rPr>
      </w:pPr>
      <w:r>
        <w:rPr>
          <w:lang w:val="en-US" w:eastAsia="de-DE"/>
        </w:rPr>
        <w:t xml:space="preserve">This helps to toggle either the full heart figure or the empty heart in the Event Details screen, by checking if the </w:t>
      </w:r>
      <w:proofErr w:type="spellStart"/>
      <w:r>
        <w:rPr>
          <w:lang w:val="en-US" w:eastAsia="de-DE"/>
        </w:rPr>
        <w:t>IsSaved</w:t>
      </w:r>
      <w:proofErr w:type="spellEnd"/>
      <w:r>
        <w:rPr>
          <w:lang w:val="en-US" w:eastAsia="de-DE"/>
        </w:rPr>
        <w:t xml:space="preserve"> property of that specific event displayed, whether it is set to be true or false, where true will be presented then as the full heart, and false by the empty heart.</w:t>
      </w:r>
    </w:p>
    <w:p w14:paraId="3E042965" w14:textId="0D1B4889" w:rsidR="00C97664" w:rsidRDefault="00C97664" w:rsidP="00C97664">
      <w:pPr>
        <w:rPr>
          <w:lang w:val="en-US" w:eastAsia="de-DE"/>
        </w:rPr>
      </w:pPr>
      <w:r>
        <w:rPr>
          <w:lang w:val="en-US" w:eastAsia="de-DE"/>
        </w:rPr>
        <w:t xml:space="preserve">Inside the </w:t>
      </w:r>
      <w:proofErr w:type="spellStart"/>
      <w:r>
        <w:rPr>
          <w:lang w:val="en-US" w:eastAsia="de-DE"/>
        </w:rPr>
        <w:t>SavedEvents.xaml.cs</w:t>
      </w:r>
      <w:proofErr w:type="spellEnd"/>
      <w:r>
        <w:rPr>
          <w:lang w:val="en-US" w:eastAsia="de-DE"/>
        </w:rPr>
        <w:t xml:space="preserve"> a new temporary list is created to contain only the saved events, in order to present those on the table.</w:t>
      </w:r>
    </w:p>
    <w:p w14:paraId="1980CA80"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88"/>
          <w:sz w:val="20"/>
          <w:szCs w:val="20"/>
          <w:lang w:val="en-US"/>
        </w:rPr>
        <w:t>public</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static</w:t>
      </w:r>
      <w:r w:rsidRPr="001C6BC6">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List</w:t>
      </w:r>
      <w:r w:rsidRPr="001C6BC6">
        <w:rPr>
          <w:rFonts w:ascii="Courier New" w:hAnsi="Courier New" w:cs="Courier New"/>
          <w:color w:val="666600"/>
          <w:sz w:val="20"/>
          <w:szCs w:val="20"/>
          <w:lang w:val="en-US"/>
        </w:rPr>
        <w:t>&lt;</w:t>
      </w:r>
      <w:r w:rsidRPr="001C6BC6">
        <w:rPr>
          <w:rFonts w:ascii="Courier New" w:hAnsi="Courier New" w:cs="Courier New"/>
          <w:color w:val="660066"/>
          <w:sz w:val="20"/>
          <w:szCs w:val="20"/>
          <w:lang w:val="en-US"/>
        </w:rPr>
        <w:t>Event</w:t>
      </w:r>
      <w:r w:rsidRPr="001C6BC6">
        <w:rPr>
          <w:rFonts w:ascii="Courier New" w:hAnsi="Courier New" w:cs="Courier New"/>
          <w:color w:val="666600"/>
          <w:sz w:val="20"/>
          <w:szCs w:val="20"/>
          <w:lang w:val="en-US"/>
        </w:rPr>
        <w:t>&gt;</w:t>
      </w:r>
      <w:r w:rsidRPr="001C6BC6">
        <w:rPr>
          <w:rFonts w:ascii="Courier New" w:hAnsi="Courier New" w:cs="Courier New"/>
          <w:color w:val="000000"/>
          <w:sz w:val="20"/>
          <w:szCs w:val="20"/>
          <w:lang w:val="en-US"/>
        </w:rPr>
        <w:t xml:space="preserve"> </w:t>
      </w:r>
      <w:proofErr w:type="spellStart"/>
      <w:proofErr w:type="gramStart"/>
      <w:r w:rsidRPr="001C6BC6">
        <w:rPr>
          <w:rFonts w:ascii="Courier New" w:hAnsi="Courier New" w:cs="Courier New"/>
          <w:color w:val="660066"/>
          <w:sz w:val="20"/>
          <w:szCs w:val="20"/>
          <w:lang w:val="en-US"/>
        </w:rPr>
        <w:t>CreateListOfLikedEvents</w:t>
      </w:r>
      <w:proofErr w:type="spellEnd"/>
      <w:r w:rsidRPr="001C6BC6">
        <w:rPr>
          <w:rFonts w:ascii="Courier New" w:hAnsi="Courier New" w:cs="Courier New"/>
          <w:color w:val="666600"/>
          <w:sz w:val="20"/>
          <w:szCs w:val="20"/>
          <w:lang w:val="en-US"/>
        </w:rPr>
        <w:t>(</w:t>
      </w:r>
      <w:proofErr w:type="spellStart"/>
      <w:proofErr w:type="gramEnd"/>
      <w:r w:rsidRPr="001C6BC6">
        <w:rPr>
          <w:rFonts w:ascii="Courier New" w:hAnsi="Courier New" w:cs="Courier New"/>
          <w:color w:val="660066"/>
          <w:sz w:val="20"/>
          <w:szCs w:val="20"/>
          <w:lang w:val="en-US"/>
        </w:rPr>
        <w:t>IList</w:t>
      </w:r>
      <w:proofErr w:type="spellEnd"/>
      <w:r w:rsidRPr="001C6BC6">
        <w:rPr>
          <w:rFonts w:ascii="Courier New" w:hAnsi="Courier New" w:cs="Courier New"/>
          <w:color w:val="666600"/>
          <w:sz w:val="20"/>
          <w:szCs w:val="20"/>
          <w:lang w:val="en-US"/>
        </w:rPr>
        <w:t>&lt;</w:t>
      </w:r>
      <w:r w:rsidRPr="001C6BC6">
        <w:rPr>
          <w:rFonts w:ascii="Courier New" w:hAnsi="Courier New" w:cs="Courier New"/>
          <w:color w:val="660066"/>
          <w:sz w:val="20"/>
          <w:szCs w:val="20"/>
          <w:lang w:val="en-US"/>
        </w:rPr>
        <w:t>Event</w:t>
      </w:r>
      <w:r w:rsidRPr="001C6BC6">
        <w:rPr>
          <w:rFonts w:ascii="Courier New" w:hAnsi="Courier New" w:cs="Courier New"/>
          <w:color w:val="666600"/>
          <w:sz w:val="20"/>
          <w:szCs w:val="20"/>
          <w:lang w:val="en-US"/>
        </w:rPr>
        <w:t>&gt;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listOfAllEvents</w:t>
      </w:r>
      <w:proofErr w:type="spellEnd"/>
      <w:r w:rsidRPr="001C6BC6">
        <w:rPr>
          <w:rFonts w:ascii="Courier New" w:hAnsi="Courier New" w:cs="Courier New"/>
          <w:color w:val="666600"/>
          <w:sz w:val="20"/>
          <w:szCs w:val="20"/>
          <w:lang w:val="en-US"/>
        </w:rPr>
        <w:t>)</w:t>
      </w:r>
    </w:p>
    <w:p w14:paraId="7CE55CEC"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062AD46E"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List</w:t>
      </w:r>
      <w:r w:rsidRPr="001C6BC6">
        <w:rPr>
          <w:rFonts w:ascii="Courier New" w:hAnsi="Courier New" w:cs="Courier New"/>
          <w:color w:val="666600"/>
          <w:sz w:val="20"/>
          <w:szCs w:val="20"/>
          <w:lang w:val="en-US"/>
        </w:rPr>
        <w:t>&lt;</w:t>
      </w:r>
      <w:r w:rsidRPr="001C6BC6">
        <w:rPr>
          <w:rFonts w:ascii="Courier New" w:hAnsi="Courier New" w:cs="Courier New"/>
          <w:color w:val="660066"/>
          <w:sz w:val="20"/>
          <w:szCs w:val="20"/>
          <w:lang w:val="en-US"/>
        </w:rPr>
        <w:t>Event</w:t>
      </w:r>
      <w:r w:rsidRPr="001C6BC6">
        <w:rPr>
          <w:rFonts w:ascii="Courier New" w:hAnsi="Courier New" w:cs="Courier New"/>
          <w:color w:val="666600"/>
          <w:sz w:val="20"/>
          <w:szCs w:val="20"/>
          <w:lang w:val="en-US"/>
        </w:rPr>
        <w:t>&gt;</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matchedList</w:t>
      </w:r>
      <w:proofErr w:type="spell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new</w:t>
      </w:r>
      <w:r w:rsidRPr="001C6BC6">
        <w:rPr>
          <w:rFonts w:ascii="Courier New" w:hAnsi="Courier New" w:cs="Courier New"/>
          <w:color w:val="000000"/>
          <w:sz w:val="20"/>
          <w:szCs w:val="20"/>
          <w:lang w:val="en-US"/>
        </w:rPr>
        <w:t xml:space="preserve"> </w:t>
      </w:r>
      <w:r w:rsidRPr="001C6BC6">
        <w:rPr>
          <w:rFonts w:ascii="Courier New" w:hAnsi="Courier New" w:cs="Courier New"/>
          <w:color w:val="660066"/>
          <w:sz w:val="20"/>
          <w:szCs w:val="20"/>
          <w:lang w:val="en-US"/>
        </w:rPr>
        <w:t>List</w:t>
      </w:r>
      <w:r w:rsidRPr="001C6BC6">
        <w:rPr>
          <w:rFonts w:ascii="Courier New" w:hAnsi="Courier New" w:cs="Courier New"/>
          <w:color w:val="666600"/>
          <w:sz w:val="20"/>
          <w:szCs w:val="20"/>
          <w:lang w:val="en-US"/>
        </w:rPr>
        <w:t>&lt;</w:t>
      </w:r>
      <w:r w:rsidRPr="001C6BC6">
        <w:rPr>
          <w:rFonts w:ascii="Courier New" w:hAnsi="Courier New" w:cs="Courier New"/>
          <w:color w:val="660066"/>
          <w:sz w:val="20"/>
          <w:szCs w:val="20"/>
          <w:lang w:val="en-US"/>
        </w:rPr>
        <w:t>Event</w:t>
      </w:r>
      <w:proofErr w:type="gramStart"/>
      <w:r w:rsidRPr="001C6BC6">
        <w:rPr>
          <w:rFonts w:ascii="Courier New" w:hAnsi="Courier New" w:cs="Courier New"/>
          <w:color w:val="666600"/>
          <w:sz w:val="20"/>
          <w:szCs w:val="20"/>
          <w:lang w:val="en-US"/>
        </w:rPr>
        <w:t>&gt;(</w:t>
      </w:r>
      <w:proofErr w:type="gramEnd"/>
      <w:r w:rsidRPr="001C6BC6">
        <w:rPr>
          <w:rFonts w:ascii="Courier New" w:hAnsi="Courier New" w:cs="Courier New"/>
          <w:color w:val="666600"/>
          <w:sz w:val="20"/>
          <w:szCs w:val="20"/>
          <w:lang w:val="en-US"/>
        </w:rPr>
        <w:t>);</w:t>
      </w:r>
    </w:p>
    <w:p w14:paraId="4F98F391" w14:textId="54BF0B9B" w:rsidR="001C6BC6" w:rsidRPr="009A633F"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9A633F">
        <w:rPr>
          <w:rFonts w:ascii="Courier New" w:hAnsi="Courier New" w:cs="Courier New"/>
          <w:color w:val="000088"/>
          <w:sz w:val="20"/>
          <w:szCs w:val="20"/>
          <w:lang w:val="en-US"/>
        </w:rPr>
        <w:t>foreach</w:t>
      </w:r>
      <w:r w:rsidRPr="009A633F">
        <w:rPr>
          <w:rFonts w:ascii="Courier New" w:hAnsi="Courier New" w:cs="Courier New"/>
          <w:color w:val="000000"/>
          <w:sz w:val="20"/>
          <w:szCs w:val="20"/>
          <w:lang w:val="en-US"/>
        </w:rPr>
        <w:t xml:space="preserve"> </w:t>
      </w:r>
      <w:r w:rsidRPr="009A633F">
        <w:rPr>
          <w:rFonts w:ascii="Courier New" w:hAnsi="Courier New" w:cs="Courier New"/>
          <w:color w:val="666600"/>
          <w:sz w:val="20"/>
          <w:szCs w:val="20"/>
          <w:lang w:val="en-US"/>
        </w:rPr>
        <w:t>(</w:t>
      </w:r>
      <w:r w:rsidRPr="009A633F">
        <w:rPr>
          <w:rFonts w:ascii="Courier New" w:hAnsi="Courier New" w:cs="Courier New"/>
          <w:color w:val="660066"/>
          <w:sz w:val="20"/>
          <w:szCs w:val="20"/>
          <w:lang w:val="en-US"/>
        </w:rPr>
        <w:t>Event</w:t>
      </w:r>
      <w:r w:rsidRPr="009A633F">
        <w:rPr>
          <w:rFonts w:ascii="Courier New" w:hAnsi="Courier New" w:cs="Courier New"/>
          <w:color w:val="000000"/>
          <w:sz w:val="20"/>
          <w:szCs w:val="20"/>
          <w:lang w:val="en-US"/>
        </w:rPr>
        <w:t xml:space="preserve"> e </w:t>
      </w:r>
      <w:r w:rsidRPr="009A633F">
        <w:rPr>
          <w:rFonts w:ascii="Courier New" w:hAnsi="Courier New" w:cs="Courier New"/>
          <w:color w:val="000088"/>
          <w:sz w:val="20"/>
          <w:szCs w:val="20"/>
          <w:lang w:val="en-US"/>
        </w:rPr>
        <w:t>in</w:t>
      </w:r>
      <w:r w:rsidRPr="009A633F">
        <w:rPr>
          <w:rFonts w:ascii="Courier New" w:hAnsi="Courier New" w:cs="Courier New"/>
          <w:color w:val="000000"/>
          <w:sz w:val="20"/>
          <w:szCs w:val="20"/>
          <w:lang w:val="en-US"/>
        </w:rPr>
        <w:t xml:space="preserve"> </w:t>
      </w:r>
      <w:proofErr w:type="spellStart"/>
      <w:r w:rsidRPr="009A633F">
        <w:rPr>
          <w:rFonts w:ascii="Courier New" w:hAnsi="Courier New" w:cs="Courier New"/>
          <w:color w:val="000000"/>
          <w:sz w:val="20"/>
          <w:szCs w:val="20"/>
          <w:lang w:val="en-US"/>
        </w:rPr>
        <w:t>listOfAllEvents</w:t>
      </w:r>
      <w:proofErr w:type="spellEnd"/>
      <w:r w:rsidRPr="009A633F">
        <w:rPr>
          <w:rFonts w:ascii="Courier New" w:hAnsi="Courier New" w:cs="Courier New"/>
          <w:color w:val="666600"/>
          <w:sz w:val="20"/>
          <w:szCs w:val="20"/>
          <w:lang w:val="en-US"/>
        </w:rPr>
        <w:t>)</w:t>
      </w:r>
    </w:p>
    <w:p w14:paraId="4EF57655" w14:textId="4F8E2963" w:rsidR="001C6BC6" w:rsidRPr="001C6BC6"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39C9831B"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if</w:t>
      </w: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roofErr w:type="spellStart"/>
      <w:proofErr w:type="gramStart"/>
      <w:r w:rsidRPr="001C6BC6">
        <w:rPr>
          <w:rFonts w:ascii="Courier New" w:hAnsi="Courier New" w:cs="Courier New"/>
          <w:color w:val="000000"/>
          <w:sz w:val="20"/>
          <w:szCs w:val="20"/>
          <w:lang w:val="en-US"/>
        </w:rPr>
        <w:t>e</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IsSaved</w:t>
      </w:r>
      <w:proofErr w:type="spellEnd"/>
      <w:proofErr w:type="gramEnd"/>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true</w:t>
      </w:r>
      <w:r w:rsidRPr="001C6BC6">
        <w:rPr>
          <w:rFonts w:ascii="Courier New" w:hAnsi="Courier New" w:cs="Courier New"/>
          <w:color w:val="666600"/>
          <w:sz w:val="20"/>
          <w:szCs w:val="20"/>
          <w:lang w:val="en-US"/>
        </w:rPr>
        <w:t>)</w:t>
      </w:r>
    </w:p>
    <w:p w14:paraId="02B76FB0"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52447459"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matchedList</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Add</w:t>
      </w:r>
      <w:proofErr w:type="spellEnd"/>
      <w:r w:rsidRPr="001C6BC6">
        <w:rPr>
          <w:rFonts w:ascii="Courier New" w:hAnsi="Courier New" w:cs="Courier New"/>
          <w:color w:val="666600"/>
          <w:sz w:val="20"/>
          <w:szCs w:val="20"/>
          <w:lang w:val="en-US"/>
        </w:rPr>
        <w:t>(</w:t>
      </w:r>
      <w:r w:rsidRPr="001C6BC6">
        <w:rPr>
          <w:rFonts w:ascii="Courier New" w:hAnsi="Courier New" w:cs="Courier New"/>
          <w:color w:val="000000"/>
          <w:sz w:val="20"/>
          <w:szCs w:val="20"/>
          <w:lang w:val="en-US"/>
        </w:rPr>
        <w:t>e</w:t>
      </w:r>
      <w:r w:rsidRPr="001C6BC6">
        <w:rPr>
          <w:rFonts w:ascii="Courier New" w:hAnsi="Courier New" w:cs="Courier New"/>
          <w:color w:val="666600"/>
          <w:sz w:val="20"/>
          <w:szCs w:val="20"/>
          <w:lang w:val="en-US"/>
        </w:rPr>
        <w:t>);</w:t>
      </w:r>
    </w:p>
    <w:p w14:paraId="27306A21"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07643EC5"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2BC8C9AF" w14:textId="77777777" w:rsidR="001C6BC6" w:rsidRPr="001C6BC6"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000088"/>
          <w:sz w:val="20"/>
          <w:szCs w:val="20"/>
          <w:lang w:val="en-US"/>
        </w:rPr>
        <w:t>return</w:t>
      </w:r>
      <w:r w:rsidRPr="001C6BC6">
        <w:rPr>
          <w:rFonts w:ascii="Courier New" w:hAnsi="Courier New" w:cs="Courier New"/>
          <w:color w:val="000000"/>
          <w:sz w:val="20"/>
          <w:szCs w:val="20"/>
          <w:lang w:val="en-US"/>
        </w:rPr>
        <w:t xml:space="preserve"> </w:t>
      </w:r>
      <w:proofErr w:type="spellStart"/>
      <w:r w:rsidRPr="001C6BC6">
        <w:rPr>
          <w:rFonts w:ascii="Courier New" w:hAnsi="Courier New" w:cs="Courier New"/>
          <w:color w:val="000000"/>
          <w:sz w:val="20"/>
          <w:szCs w:val="20"/>
          <w:lang w:val="en-US"/>
        </w:rPr>
        <w:t>matchedList</w:t>
      </w:r>
      <w:r w:rsidRPr="001C6BC6">
        <w:rPr>
          <w:rFonts w:ascii="Courier New" w:hAnsi="Courier New" w:cs="Courier New"/>
          <w:color w:val="666600"/>
          <w:sz w:val="20"/>
          <w:szCs w:val="20"/>
          <w:lang w:val="en-US"/>
        </w:rPr>
        <w:t>.</w:t>
      </w:r>
      <w:r w:rsidRPr="001C6BC6">
        <w:rPr>
          <w:rFonts w:ascii="Courier New" w:hAnsi="Courier New" w:cs="Courier New"/>
          <w:color w:val="660066"/>
          <w:sz w:val="20"/>
          <w:szCs w:val="20"/>
          <w:lang w:val="en-US"/>
        </w:rPr>
        <w:t>ToList</w:t>
      </w:r>
      <w:proofErr w:type="spellEnd"/>
      <w:r w:rsidRPr="001C6BC6">
        <w:rPr>
          <w:rFonts w:ascii="Courier New" w:hAnsi="Courier New" w:cs="Courier New"/>
          <w:color w:val="666600"/>
          <w:sz w:val="20"/>
          <w:szCs w:val="20"/>
          <w:lang w:val="en-US"/>
        </w:rPr>
        <w:t>();</w:t>
      </w:r>
    </w:p>
    <w:p w14:paraId="41BAE4ED" w14:textId="1FB402E8" w:rsidR="00C97664" w:rsidRPr="001C6BC6"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1C6BC6">
        <w:rPr>
          <w:rFonts w:ascii="Courier New" w:hAnsi="Courier New" w:cs="Courier New"/>
          <w:color w:val="000000"/>
          <w:sz w:val="20"/>
          <w:szCs w:val="20"/>
          <w:lang w:val="en-US"/>
        </w:rPr>
        <w:t xml:space="preserve">        </w:t>
      </w:r>
      <w:r w:rsidRPr="001C6BC6">
        <w:rPr>
          <w:rFonts w:ascii="Courier New" w:hAnsi="Courier New" w:cs="Courier New"/>
          <w:color w:val="666600"/>
          <w:sz w:val="20"/>
          <w:szCs w:val="20"/>
          <w:lang w:val="en-US"/>
        </w:rPr>
        <w:t>}</w:t>
      </w:r>
    </w:p>
    <w:p w14:paraId="72A51871" w14:textId="505CFAC8" w:rsidR="00C97664" w:rsidRDefault="00C97664" w:rsidP="00F71AB4">
      <w:pPr>
        <w:pStyle w:val="Caption"/>
        <w:jc w:val="center"/>
        <w:rPr>
          <w:lang w:val="en-US"/>
        </w:rPr>
      </w:pPr>
      <w:r w:rsidRPr="00C97664">
        <w:rPr>
          <w:lang w:val="en-US"/>
        </w:rPr>
        <w:t xml:space="preserve">Code snippet </w:t>
      </w:r>
      <w:r w:rsidRPr="00C97664">
        <w:rPr>
          <w:lang w:val="en-US"/>
        </w:rPr>
        <w:fldChar w:fldCharType="begin"/>
      </w:r>
      <w:r w:rsidRPr="00C97664">
        <w:rPr>
          <w:lang w:val="en-US"/>
        </w:rPr>
        <w:instrText xml:space="preserve"> SEQ Code_snippet \* ARABIC </w:instrText>
      </w:r>
      <w:r w:rsidRPr="00C97664">
        <w:rPr>
          <w:lang w:val="en-US"/>
        </w:rPr>
        <w:fldChar w:fldCharType="separate"/>
      </w:r>
      <w:r w:rsidR="00F71AB4">
        <w:rPr>
          <w:noProof/>
          <w:lang w:val="en-US"/>
        </w:rPr>
        <w:t>20</w:t>
      </w:r>
      <w:r w:rsidRPr="00C97664">
        <w:rPr>
          <w:lang w:val="en-US"/>
        </w:rPr>
        <w:fldChar w:fldCharType="end"/>
      </w:r>
      <w:r w:rsidRPr="00C97664">
        <w:rPr>
          <w:lang w:val="en-US"/>
        </w:rPr>
        <w:t xml:space="preserve"> </w:t>
      </w:r>
      <w:proofErr w:type="spellStart"/>
      <w:proofErr w:type="gramStart"/>
      <w:r w:rsidRPr="00C97664">
        <w:rPr>
          <w:lang w:val="en-US"/>
        </w:rPr>
        <w:t>CreateListOfLikedEvents</w:t>
      </w:r>
      <w:proofErr w:type="spellEnd"/>
      <w:r w:rsidRPr="00C97664">
        <w:rPr>
          <w:lang w:val="en-US"/>
        </w:rPr>
        <w:t>(</w:t>
      </w:r>
      <w:proofErr w:type="gramEnd"/>
      <w:r w:rsidRPr="00C97664">
        <w:rPr>
          <w:lang w:val="en-US"/>
        </w:rPr>
        <w:t>) iterates through the list of all events to check whether they have been saved or not</w:t>
      </w:r>
    </w:p>
    <w:p w14:paraId="1A0D9ECE" w14:textId="77777777" w:rsidR="00F71AB4" w:rsidRPr="00F71AB4" w:rsidRDefault="00F71AB4" w:rsidP="00F71AB4">
      <w:pPr>
        <w:rPr>
          <w:lang w:val="en-US" w:eastAsia="de-DE"/>
        </w:rPr>
      </w:pPr>
    </w:p>
    <w:p w14:paraId="6936D9AE" w14:textId="578A6081" w:rsidR="00C97664" w:rsidRDefault="00C97664" w:rsidP="00C97664">
      <w:pPr>
        <w:rPr>
          <w:lang w:val="en-US"/>
        </w:rPr>
      </w:pPr>
      <w:r>
        <w:rPr>
          <w:lang w:val="en-US"/>
        </w:rPr>
        <w:t>When the user clicks on an event displayed, the user will be navigated to the event details screen, where the user can book the event, or un-save it.</w:t>
      </w:r>
    </w:p>
    <w:p w14:paraId="1E65E11F" w14:textId="2722DE23" w:rsidR="00C97664" w:rsidRDefault="00C97664" w:rsidP="00C97664">
      <w:pPr>
        <w:rPr>
          <w:lang w:val="en-US"/>
        </w:rPr>
      </w:pPr>
      <w:r>
        <w:rPr>
          <w:lang w:val="en-US"/>
        </w:rPr>
        <w:t xml:space="preserve">After un-saving the event, the event will not be shown anymore inside the list of saved events when the user clicks on the back arrow inside the event details page because the </w:t>
      </w:r>
      <w:proofErr w:type="spellStart"/>
      <w:proofErr w:type="gramStart"/>
      <w:r>
        <w:rPr>
          <w:lang w:val="en-US"/>
        </w:rPr>
        <w:t>OnAppearing</w:t>
      </w:r>
      <w:proofErr w:type="spellEnd"/>
      <w:r>
        <w:rPr>
          <w:lang w:val="en-US"/>
        </w:rPr>
        <w:t>(</w:t>
      </w:r>
      <w:proofErr w:type="gramEnd"/>
      <w:r>
        <w:rPr>
          <w:lang w:val="en-US"/>
        </w:rPr>
        <w:t>) method mentioned earlier updates the list each time the screen of saved events is displayed.</w:t>
      </w:r>
    </w:p>
    <w:p w14:paraId="309E98DE" w14:textId="132A3AD3" w:rsidR="00C97664" w:rsidRDefault="004F27E8" w:rsidP="00FE5AFD">
      <w:pPr>
        <w:pStyle w:val="Heading1"/>
        <w:numPr>
          <w:ilvl w:val="0"/>
          <w:numId w:val="25"/>
        </w:numPr>
        <w:ind w:left="426"/>
        <w:rPr>
          <w:lang w:val="en-US"/>
        </w:rPr>
      </w:pPr>
      <w:bookmarkStart w:id="294" w:name="_Toc14977841"/>
      <w:r>
        <w:rPr>
          <w:lang w:val="en-US"/>
        </w:rPr>
        <w:lastRenderedPageBreak/>
        <w:t>Analysis and future thoughts</w:t>
      </w:r>
      <w:bookmarkEnd w:id="294"/>
    </w:p>
    <w:p w14:paraId="561F7968" w14:textId="56F3B7D8" w:rsidR="008D156B" w:rsidRDefault="008D156B" w:rsidP="008D156B">
      <w:pPr>
        <w:rPr>
          <w:lang w:val="en-US" w:eastAsia="de-DE"/>
        </w:rPr>
      </w:pPr>
      <w:r>
        <w:rPr>
          <w:lang w:val="en-US" w:eastAsia="de-DE"/>
        </w:rPr>
        <w:t>This chapter will discuss the final thoughts, self-review for the application presented as well as future improvements that shall be considered in the up-coming versions.</w:t>
      </w:r>
    </w:p>
    <w:p w14:paraId="5EE0B8C7" w14:textId="44F29FD6" w:rsidR="00AB3018" w:rsidRDefault="00AB3018" w:rsidP="00FE5AFD">
      <w:pPr>
        <w:pStyle w:val="Heading3"/>
        <w:numPr>
          <w:ilvl w:val="0"/>
          <w:numId w:val="21"/>
        </w:numPr>
        <w:ind w:left="426"/>
        <w:rPr>
          <w:lang w:val="en-US"/>
        </w:rPr>
      </w:pPr>
      <w:bookmarkStart w:id="295" w:name="_Toc14966801"/>
      <w:bookmarkStart w:id="296" w:name="_Toc14976797"/>
      <w:bookmarkStart w:id="297" w:name="_Toc14977842"/>
      <w:r>
        <w:rPr>
          <w:lang w:val="en-US"/>
        </w:rPr>
        <w:t>Conclusion</w:t>
      </w:r>
      <w:bookmarkEnd w:id="295"/>
      <w:bookmarkEnd w:id="296"/>
      <w:bookmarkEnd w:id="297"/>
    </w:p>
    <w:p w14:paraId="0A466423" w14:textId="0DEFE91F" w:rsidR="00AB3018" w:rsidRDefault="00AB3018" w:rsidP="00AB3018">
      <w:pPr>
        <w:rPr>
          <w:lang w:val="en-US"/>
        </w:rPr>
      </w:pPr>
      <w:commentRangeStart w:id="298"/>
      <w:r w:rsidRPr="00AB3018">
        <w:rPr>
          <w:lang w:val="en-US"/>
        </w:rPr>
        <w:t xml:space="preserve">At the beginning </w:t>
      </w:r>
      <w:r w:rsidR="00D11B3E">
        <w:rPr>
          <w:lang w:val="en-US"/>
        </w:rPr>
        <w:t>the team</w:t>
      </w:r>
      <w:r w:rsidRPr="00AB3018">
        <w:rPr>
          <w:lang w:val="en-US"/>
        </w:rPr>
        <w:t xml:space="preserve"> </w:t>
      </w:r>
      <w:commentRangeEnd w:id="298"/>
      <w:r w:rsidR="008939A7">
        <w:rPr>
          <w:rStyle w:val="CommentReference"/>
        </w:rPr>
        <w:commentReference w:id="298"/>
      </w:r>
      <w:r w:rsidRPr="00AB3018">
        <w:rPr>
          <w:lang w:val="en-US"/>
        </w:rPr>
        <w:t xml:space="preserve">focused on understanding what elements does XAMARIN offer us the developers to deal with and what limitations do exist. </w:t>
      </w:r>
      <w:commentRangeStart w:id="299"/>
      <w:r w:rsidRPr="00AB3018">
        <w:rPr>
          <w:lang w:val="en-US"/>
        </w:rPr>
        <w:t xml:space="preserve">Then the decision </w:t>
      </w:r>
      <w:proofErr w:type="gramStart"/>
      <w:r w:rsidRPr="00AB3018">
        <w:rPr>
          <w:lang w:val="en-US"/>
        </w:rPr>
        <w:t>were</w:t>
      </w:r>
      <w:proofErr w:type="gramEnd"/>
      <w:r w:rsidRPr="00AB3018">
        <w:rPr>
          <w:lang w:val="en-US"/>
        </w:rPr>
        <w:t xml:space="preserve"> made, </w:t>
      </w:r>
      <w:commentRangeEnd w:id="299"/>
      <w:r w:rsidR="008939A7">
        <w:rPr>
          <w:rStyle w:val="CommentReference"/>
        </w:rPr>
        <w:commentReference w:id="299"/>
      </w:r>
      <w:commentRangeStart w:id="300"/>
      <w:r w:rsidRPr="00AB3018">
        <w:rPr>
          <w:lang w:val="en-US"/>
        </w:rPr>
        <w:t>considering the Personas</w:t>
      </w:r>
      <w:commentRangeEnd w:id="300"/>
      <w:r w:rsidR="00CD556D">
        <w:rPr>
          <w:rStyle w:val="CommentReference"/>
        </w:rPr>
        <w:commentReference w:id="300"/>
      </w:r>
      <w:r w:rsidRPr="00AB3018">
        <w:rPr>
          <w:lang w:val="en-US"/>
        </w:rPr>
        <w:t xml:space="preserve">, to offer the simplest type of designs that the Persona can deal with and have no problems understanding how to interact with the elements and navigating through the available screens. Therefor the main screen includes all the core features buttons, distributed into two groups, while the main feature of the app, which is the </w:t>
      </w:r>
      <w:proofErr w:type="gramStart"/>
      <w:r w:rsidRPr="00AB3018">
        <w:rPr>
          <w:lang w:val="en-US"/>
        </w:rPr>
        <w:t>built in</w:t>
      </w:r>
      <w:proofErr w:type="gramEnd"/>
      <w:r w:rsidRPr="00AB3018">
        <w:rPr>
          <w:lang w:val="en-US"/>
        </w:rPr>
        <w:t xml:space="preserve"> assistant feature, is represented at the top in full width.</w:t>
      </w:r>
    </w:p>
    <w:p w14:paraId="2AEABC4B" w14:textId="2A5DABC6" w:rsidR="00AB3018" w:rsidRDefault="0028076B" w:rsidP="0028076B">
      <w:pPr>
        <w:rPr>
          <w:ins w:id="301" w:author="Kalunder Madlaina" w:date="2019-07-26T13:11:00Z"/>
          <w:lang w:val="en-US"/>
        </w:rPr>
      </w:pPr>
      <w:commentRangeStart w:id="302"/>
      <w:r w:rsidRPr="00F167A6">
        <w:rPr>
          <w:lang w:val="en-US"/>
        </w:rPr>
        <w:t xml:space="preserve">The app offers an intuitive workflow to accomplish </w:t>
      </w:r>
      <w:commentRangeEnd w:id="302"/>
      <w:r w:rsidR="008939A7">
        <w:rPr>
          <w:rStyle w:val="CommentReference"/>
        </w:rPr>
        <w:commentReference w:id="302"/>
      </w:r>
      <w:r w:rsidRPr="00F167A6">
        <w:rPr>
          <w:lang w:val="en-US"/>
        </w:rPr>
        <w:t xml:space="preserve">the </w:t>
      </w:r>
      <w:proofErr w:type="gramStart"/>
      <w:r w:rsidRPr="00F167A6">
        <w:rPr>
          <w:lang w:val="en-US"/>
        </w:rPr>
        <w:t>end-users</w:t>
      </w:r>
      <w:proofErr w:type="gramEnd"/>
      <w:r w:rsidRPr="00F167A6">
        <w:rPr>
          <w:lang w:val="en-US"/>
        </w:rPr>
        <w:t xml:space="preserve"> goal, and contains simple user interface elements, </w:t>
      </w:r>
      <w:commentRangeStart w:id="303"/>
      <w:r w:rsidRPr="00F167A6">
        <w:rPr>
          <w:lang w:val="en-US"/>
        </w:rPr>
        <w:t xml:space="preserve">that the user must know already its meaning </w:t>
      </w:r>
      <w:commentRangeEnd w:id="303"/>
      <w:r w:rsidR="00D337C7">
        <w:rPr>
          <w:rStyle w:val="CommentReference"/>
        </w:rPr>
        <w:commentReference w:id="303"/>
      </w:r>
      <w:r w:rsidRPr="00F167A6">
        <w:rPr>
          <w:lang w:val="en-US"/>
        </w:rPr>
        <w:t>and what is its purpose, based on end-users previous experience dealing with the other apps.</w:t>
      </w:r>
    </w:p>
    <w:p w14:paraId="04613551" w14:textId="2854B8F3" w:rsidR="00391BD2" w:rsidRPr="00AB3018" w:rsidRDefault="00391BD2" w:rsidP="0028076B">
      <w:pPr>
        <w:rPr>
          <w:lang w:val="en-US"/>
        </w:rPr>
      </w:pPr>
      <w:ins w:id="304" w:author="Kalunder Madlaina" w:date="2019-07-26T13:11:00Z">
        <w:r>
          <w:rPr>
            <w:lang w:val="en-US"/>
          </w:rPr>
          <w:t>VOICE</w:t>
        </w:r>
      </w:ins>
    </w:p>
    <w:p w14:paraId="09BF3D1C" w14:textId="7FD6224E" w:rsidR="0076582D" w:rsidRDefault="0076582D" w:rsidP="00FE5AFD">
      <w:pPr>
        <w:pStyle w:val="Heading3"/>
        <w:numPr>
          <w:ilvl w:val="0"/>
          <w:numId w:val="21"/>
        </w:numPr>
        <w:ind w:left="426"/>
        <w:rPr>
          <w:lang w:val="en-US"/>
        </w:rPr>
      </w:pPr>
      <w:bookmarkStart w:id="305" w:name="_Toc14966802"/>
      <w:bookmarkStart w:id="306" w:name="_Toc14976798"/>
      <w:bookmarkStart w:id="307" w:name="_Toc14977843"/>
      <w:r>
        <w:rPr>
          <w:lang w:val="en-US"/>
        </w:rPr>
        <w:t>What went well</w:t>
      </w:r>
      <w:bookmarkEnd w:id="305"/>
      <w:bookmarkEnd w:id="306"/>
      <w:bookmarkEnd w:id="307"/>
    </w:p>
    <w:p w14:paraId="54EF0E35" w14:textId="0B57800D" w:rsidR="0076582D" w:rsidRPr="00CD556D" w:rsidRDefault="0076582D" w:rsidP="0076582D">
      <w:pPr>
        <w:rPr>
          <w:strike/>
          <w:lang w:val="en-US" w:eastAsia="de-DE"/>
          <w:rPrChange w:id="308" w:author="Kalunder Madlaina" w:date="2019-07-26T12:56:00Z">
            <w:rPr>
              <w:lang w:val="en-US" w:eastAsia="de-DE"/>
            </w:rPr>
          </w:rPrChange>
        </w:rPr>
      </w:pPr>
      <w:r w:rsidRPr="00CD556D">
        <w:rPr>
          <w:strike/>
          <w:lang w:val="en-US" w:eastAsia="de-DE"/>
          <w:rPrChange w:id="309" w:author="Kalunder Madlaina" w:date="2019-07-26T12:56:00Z">
            <w:rPr>
              <w:lang w:val="en-US" w:eastAsia="de-DE"/>
            </w:rPr>
          </w:rPrChange>
        </w:rPr>
        <w:t xml:space="preserve">The </w:t>
      </w:r>
      <w:r w:rsidR="00497171" w:rsidRPr="00CD556D">
        <w:rPr>
          <w:strike/>
          <w:lang w:val="en-US" w:eastAsia="de-DE"/>
          <w:rPrChange w:id="310" w:author="Kalunder Madlaina" w:date="2019-07-26T12:56:00Z">
            <w:rPr>
              <w:lang w:val="en-US" w:eastAsia="de-DE"/>
            </w:rPr>
          </w:rPrChange>
        </w:rPr>
        <w:t xml:space="preserve">project did not fall and proceeded </w:t>
      </w:r>
      <w:r w:rsidR="00882505" w:rsidRPr="00CD556D">
        <w:rPr>
          <w:strike/>
          <w:lang w:val="en-US" w:eastAsia="de-DE"/>
          <w:rPrChange w:id="311" w:author="Kalunder Madlaina" w:date="2019-07-26T12:56:00Z">
            <w:rPr>
              <w:lang w:val="en-US" w:eastAsia="de-DE"/>
            </w:rPr>
          </w:rPrChange>
        </w:rPr>
        <w:t>despite</w:t>
      </w:r>
      <w:r w:rsidR="00497171" w:rsidRPr="00CD556D">
        <w:rPr>
          <w:strike/>
          <w:lang w:val="en-US" w:eastAsia="de-DE"/>
          <w:rPrChange w:id="312" w:author="Kalunder Madlaina" w:date="2019-07-26T12:56:00Z">
            <w:rPr>
              <w:lang w:val="en-US" w:eastAsia="de-DE"/>
            </w:rPr>
          </w:rPrChange>
        </w:rPr>
        <w:t xml:space="preserve"> all the unfortunate complications that happened during the semester.</w:t>
      </w:r>
    </w:p>
    <w:p w14:paraId="578C85F8" w14:textId="3FB18A5B" w:rsidR="00497171" w:rsidRDefault="00497171" w:rsidP="0076582D">
      <w:pPr>
        <w:rPr>
          <w:lang w:val="en-US" w:eastAsia="de-DE"/>
        </w:rPr>
      </w:pPr>
      <w:r>
        <w:rPr>
          <w:lang w:val="en-US" w:eastAsia="de-DE"/>
        </w:rPr>
        <w:t>Most of the features presented were covered by this show-case application, although not</w:t>
      </w:r>
      <w:r w:rsidR="00882505">
        <w:rPr>
          <w:lang w:val="en-US" w:eastAsia="de-DE"/>
        </w:rPr>
        <w:t xml:space="preserve"> in</w:t>
      </w:r>
      <w:r>
        <w:rPr>
          <w:lang w:val="en-US" w:eastAsia="de-DE"/>
        </w:rPr>
        <w:t xml:space="preserve"> the same way they were thought to be at the beginning of the semester.</w:t>
      </w:r>
    </w:p>
    <w:p w14:paraId="786B3F0A" w14:textId="4349ED68" w:rsidR="00497171" w:rsidRDefault="00497171" w:rsidP="0076582D">
      <w:pPr>
        <w:rPr>
          <w:lang w:val="en-US" w:eastAsia="de-DE"/>
        </w:rPr>
      </w:pPr>
      <w:r>
        <w:rPr>
          <w:lang w:val="en-US" w:eastAsia="de-DE"/>
        </w:rPr>
        <w:t>The solution ideas are meant to be capable of overcoming all the obstacles that the website has, and the added value was present in most of the ideas thought of and well documented.</w:t>
      </w:r>
    </w:p>
    <w:p w14:paraId="364CB403" w14:textId="5D789563" w:rsidR="00CD556D" w:rsidRDefault="00497171" w:rsidP="0028076B">
      <w:pPr>
        <w:rPr>
          <w:ins w:id="313" w:author="Kalunder Madlaina" w:date="2019-07-26T13:10:00Z"/>
          <w:lang w:val="en-US" w:eastAsia="de-DE"/>
        </w:rPr>
      </w:pPr>
      <w:r>
        <w:rPr>
          <w:lang w:val="en-US" w:eastAsia="de-DE"/>
        </w:rPr>
        <w:t>The plugins used were well integrated to achieve their purpose of existence.</w:t>
      </w:r>
    </w:p>
    <w:p w14:paraId="7607E183" w14:textId="17DCCED4" w:rsidR="00391BD2" w:rsidRPr="0076582D" w:rsidRDefault="00391BD2" w:rsidP="0028076B">
      <w:pPr>
        <w:rPr>
          <w:lang w:val="en-US" w:eastAsia="de-DE"/>
        </w:rPr>
      </w:pPr>
      <w:commentRangeStart w:id="314"/>
      <w:ins w:id="315" w:author="Kalunder Madlaina" w:date="2019-07-26T13:10:00Z">
        <w:r>
          <w:rPr>
            <w:lang w:val="en-US" w:eastAsia="de-DE"/>
          </w:rPr>
          <w:t>VOICE</w:t>
        </w:r>
        <w:commentRangeEnd w:id="314"/>
        <w:r>
          <w:rPr>
            <w:rStyle w:val="CommentReference"/>
          </w:rPr>
          <w:commentReference w:id="314"/>
        </w:r>
      </w:ins>
    </w:p>
    <w:p w14:paraId="51DC3991" w14:textId="5C3FA223" w:rsidR="0076582D" w:rsidRPr="0076582D" w:rsidRDefault="00497171" w:rsidP="00FE5AFD">
      <w:pPr>
        <w:pStyle w:val="Heading3"/>
        <w:numPr>
          <w:ilvl w:val="0"/>
          <w:numId w:val="21"/>
        </w:numPr>
        <w:ind w:left="426"/>
        <w:rPr>
          <w:lang w:val="en-US"/>
        </w:rPr>
      </w:pPr>
      <w:bookmarkStart w:id="316" w:name="_Toc14966803"/>
      <w:bookmarkStart w:id="317" w:name="_Toc14976799"/>
      <w:bookmarkStart w:id="318" w:name="_Toc14977844"/>
      <w:r>
        <w:rPr>
          <w:lang w:val="en-US"/>
        </w:rPr>
        <w:t>Lessons learned</w:t>
      </w:r>
      <w:bookmarkEnd w:id="316"/>
      <w:bookmarkEnd w:id="317"/>
      <w:bookmarkEnd w:id="318"/>
    </w:p>
    <w:p w14:paraId="362432C2" w14:textId="6595859B" w:rsidR="00882505" w:rsidRDefault="00882505" w:rsidP="00882505">
      <w:pPr>
        <w:rPr>
          <w:lang w:val="en-US" w:eastAsia="de-DE"/>
        </w:rPr>
      </w:pPr>
      <w:r w:rsidRPr="00CD556D">
        <w:rPr>
          <w:strike/>
          <w:lang w:val="en-US" w:eastAsia="de-DE"/>
          <w:rPrChange w:id="319" w:author="Kalunder Madlaina" w:date="2019-07-26T12:57:00Z">
            <w:rPr>
              <w:lang w:val="en-US" w:eastAsia="de-DE"/>
            </w:rPr>
          </w:rPrChange>
        </w:rPr>
        <w:t xml:space="preserve">Because the work-load was not equally distributed, therefor was the </w:t>
      </w:r>
      <w:r w:rsidRPr="00882505">
        <w:rPr>
          <w:lang w:val="en-US" w:eastAsia="de-DE"/>
        </w:rPr>
        <w:t>time estimation absolutely not accurate, such a point shall be included next time in the risk management plan.</w:t>
      </w:r>
    </w:p>
    <w:p w14:paraId="343368AC" w14:textId="69D45E15" w:rsidR="00FC2412" w:rsidRPr="00882505" w:rsidRDefault="00FC2412" w:rsidP="00882505">
      <w:pPr>
        <w:rPr>
          <w:lang w:val="en-US" w:eastAsia="de-DE"/>
        </w:rPr>
      </w:pPr>
      <w:commentRangeStart w:id="320"/>
      <w:r>
        <w:rPr>
          <w:lang w:val="en-US" w:eastAsia="de-DE"/>
        </w:rPr>
        <w:t xml:space="preserve">A sufficient time should have been planned for the knowledge-acquisition or self-learning to know what could be done using Xamarin and learn C# programming, because of </w:t>
      </w:r>
      <w:commentRangeStart w:id="321"/>
      <w:r>
        <w:rPr>
          <w:lang w:val="en-US" w:eastAsia="de-DE"/>
        </w:rPr>
        <w:t xml:space="preserve">that some stuff </w:t>
      </w:r>
      <w:commentRangeEnd w:id="321"/>
      <w:r w:rsidR="00CD556D">
        <w:rPr>
          <w:rStyle w:val="CommentReference"/>
        </w:rPr>
        <w:commentReference w:id="321"/>
      </w:r>
      <w:r>
        <w:rPr>
          <w:lang w:val="en-US" w:eastAsia="de-DE"/>
        </w:rPr>
        <w:t xml:space="preserve">that were implemented at the beginning could have been done in a </w:t>
      </w:r>
      <w:commentRangeStart w:id="322"/>
      <w:r>
        <w:rPr>
          <w:lang w:val="en-US" w:eastAsia="de-DE"/>
        </w:rPr>
        <w:t xml:space="preserve">better efficient </w:t>
      </w:r>
      <w:commentRangeEnd w:id="322"/>
      <w:r w:rsidR="00CD556D">
        <w:rPr>
          <w:rStyle w:val="CommentReference"/>
        </w:rPr>
        <w:commentReference w:id="322"/>
      </w:r>
      <w:r>
        <w:rPr>
          <w:lang w:val="en-US" w:eastAsia="de-DE"/>
        </w:rPr>
        <w:t xml:space="preserve">way, the knowledge level increased within the time, but that was not enough to refine everything, </w:t>
      </w:r>
      <w:r>
        <w:rPr>
          <w:lang w:val="en-US" w:eastAsia="de-DE"/>
        </w:rPr>
        <w:lastRenderedPageBreak/>
        <w:t xml:space="preserve">unfortunately due to the work-load, the time reserved to learn C# and Xamarin were spent either </w:t>
      </w:r>
      <w:r w:rsidR="008D156B">
        <w:rPr>
          <w:lang w:val="en-US" w:eastAsia="de-DE"/>
        </w:rPr>
        <w:t xml:space="preserve">working on some documents or designs, or implementing the solution directly. </w:t>
      </w:r>
      <w:r>
        <w:rPr>
          <w:lang w:val="en-US" w:eastAsia="de-DE"/>
        </w:rPr>
        <w:t xml:space="preserve">     </w:t>
      </w:r>
      <w:commentRangeEnd w:id="320"/>
      <w:r w:rsidR="00CD556D">
        <w:rPr>
          <w:rStyle w:val="CommentReference"/>
        </w:rPr>
        <w:commentReference w:id="320"/>
      </w:r>
    </w:p>
    <w:p w14:paraId="2B9D7D05" w14:textId="13644D56" w:rsidR="004F27E8" w:rsidRDefault="00083194" w:rsidP="004F27E8">
      <w:pPr>
        <w:rPr>
          <w:lang w:val="en-US" w:eastAsia="de-DE"/>
        </w:rPr>
      </w:pPr>
      <w:commentRangeStart w:id="323"/>
      <w:r>
        <w:rPr>
          <w:lang w:val="en-US" w:eastAsia="de-DE"/>
        </w:rPr>
        <w:t>The app is till this point not connected to the Swiss Engineering platform database, which is not realistic at all and helps only for a show-case app</w:t>
      </w:r>
      <w:r w:rsidR="00FC2412">
        <w:rPr>
          <w:lang w:val="en-US" w:eastAsia="de-DE"/>
        </w:rPr>
        <w:t xml:space="preserve">. </w:t>
      </w:r>
      <w:commentRangeEnd w:id="323"/>
      <w:r w:rsidR="00CD556D">
        <w:rPr>
          <w:rStyle w:val="CommentReference"/>
        </w:rPr>
        <w:commentReference w:id="323"/>
      </w:r>
      <w:r w:rsidR="00FC2412">
        <w:rPr>
          <w:lang w:val="en-US" w:eastAsia="de-DE"/>
        </w:rPr>
        <w:t xml:space="preserve">The </w:t>
      </w:r>
      <w:commentRangeStart w:id="324"/>
      <w:r w:rsidR="00FC2412">
        <w:rPr>
          <w:lang w:val="en-US" w:eastAsia="de-DE"/>
        </w:rPr>
        <w:t>connection</w:t>
      </w:r>
      <w:commentRangeEnd w:id="324"/>
      <w:r w:rsidR="00391BD2">
        <w:rPr>
          <w:rStyle w:val="CommentReference"/>
        </w:rPr>
        <w:commentReference w:id="324"/>
      </w:r>
      <w:r w:rsidR="00FC2412">
        <w:rPr>
          <w:lang w:val="en-US" w:eastAsia="de-DE"/>
        </w:rPr>
        <w:t xml:space="preserve"> should have been established at early phases </w:t>
      </w:r>
      <w:r w:rsidR="00FC2412" w:rsidRPr="00391BD2">
        <w:rPr>
          <w:strike/>
          <w:lang w:val="en-US" w:eastAsia="de-DE"/>
          <w:rPrChange w:id="325" w:author="Kalunder Madlaina" w:date="2019-07-26T13:06:00Z">
            <w:rPr>
              <w:lang w:val="en-US" w:eastAsia="de-DE"/>
            </w:rPr>
          </w:rPrChange>
        </w:rPr>
        <w:t>to plan a sufficient time from the beginning to solve the connection issues if any</w:t>
      </w:r>
      <w:ins w:id="326" w:author="Kalunder Madlaina" w:date="2019-07-26T13:06:00Z">
        <w:r w:rsidR="00391BD2">
          <w:rPr>
            <w:lang w:val="en-US" w:eastAsia="de-DE"/>
          </w:rPr>
          <w:t xml:space="preserve"> to allow sol</w:t>
        </w:r>
      </w:ins>
      <w:ins w:id="327" w:author="Kalunder Madlaina" w:date="2019-07-26T13:07:00Z">
        <w:r w:rsidR="00391BD2">
          <w:rPr>
            <w:lang w:val="en-US" w:eastAsia="de-DE"/>
          </w:rPr>
          <w:t>ving unanticipated implementation problems</w:t>
        </w:r>
      </w:ins>
      <w:r w:rsidR="00FC2412">
        <w:rPr>
          <w:lang w:val="en-US" w:eastAsia="de-DE"/>
        </w:rPr>
        <w:t>.</w:t>
      </w:r>
    </w:p>
    <w:p w14:paraId="18AAA891" w14:textId="3C9AFED6" w:rsidR="00036D62" w:rsidRDefault="00036D62" w:rsidP="004F27E8">
      <w:pPr>
        <w:rPr>
          <w:lang w:val="en-US" w:eastAsia="de-DE"/>
        </w:rPr>
      </w:pPr>
      <w:r>
        <w:rPr>
          <w:lang w:val="en-US" w:eastAsia="de-DE"/>
        </w:rPr>
        <w:t xml:space="preserve">The simple technique of extracting </w:t>
      </w:r>
      <w:commentRangeStart w:id="328"/>
      <w:r>
        <w:rPr>
          <w:lang w:val="en-US" w:eastAsia="de-DE"/>
        </w:rPr>
        <w:t>the topic</w:t>
      </w:r>
      <w:commentRangeEnd w:id="328"/>
      <w:r w:rsidR="00391BD2">
        <w:rPr>
          <w:rStyle w:val="CommentReference"/>
        </w:rPr>
        <w:commentReference w:id="328"/>
      </w:r>
      <w:r>
        <w:rPr>
          <w:lang w:val="en-US" w:eastAsia="de-DE"/>
        </w:rPr>
        <w:t xml:space="preserve"> from the users entered sentence works only for the pre-defined trigger sentences, while some</w:t>
      </w:r>
      <w:del w:id="329" w:author="Kalunder Madlaina" w:date="2019-07-26T13:08:00Z">
        <w:r w:rsidDel="00391BD2">
          <w:rPr>
            <w:lang w:val="en-US" w:eastAsia="de-DE"/>
          </w:rPr>
          <w:delText xml:space="preserve"> </w:delText>
        </w:r>
      </w:del>
      <w:r>
        <w:rPr>
          <w:lang w:val="en-US" w:eastAsia="de-DE"/>
        </w:rPr>
        <w:t xml:space="preserve">times the </w:t>
      </w:r>
      <w:ins w:id="330" w:author="Kalunder Madlaina" w:date="2019-07-26T13:08:00Z">
        <w:r w:rsidR="00391BD2">
          <w:rPr>
            <w:lang w:val="en-US" w:eastAsia="de-DE"/>
          </w:rPr>
          <w:t xml:space="preserve">built-in </w:t>
        </w:r>
      </w:ins>
      <w:r>
        <w:rPr>
          <w:lang w:val="en-US" w:eastAsia="de-DE"/>
        </w:rPr>
        <w:t xml:space="preserve">Voice To Text </w:t>
      </w:r>
      <w:del w:id="331" w:author="Kalunder Madlaina" w:date="2019-07-26T13:08:00Z">
        <w:r w:rsidDel="00391BD2">
          <w:rPr>
            <w:lang w:val="en-US" w:eastAsia="de-DE"/>
          </w:rPr>
          <w:delText xml:space="preserve">built -in </w:delText>
        </w:r>
      </w:del>
      <w:r>
        <w:rPr>
          <w:lang w:val="en-US" w:eastAsia="de-DE"/>
        </w:rPr>
        <w:t>API makes mistakes, the application should have a way to delete the mis-understood unintended tag.</w:t>
      </w:r>
    </w:p>
    <w:p w14:paraId="10C17783" w14:textId="4B6D8E50" w:rsidR="008D156B" w:rsidRDefault="00036D62" w:rsidP="00AB3018">
      <w:pPr>
        <w:rPr>
          <w:lang w:val="en-US" w:eastAsia="de-DE"/>
        </w:rPr>
      </w:pPr>
      <w:r>
        <w:rPr>
          <w:lang w:val="en-US" w:eastAsia="de-DE"/>
        </w:rPr>
        <w:t>The alignment of some of the user interface elements is not perfect, which may cause that some elements overlap with each other.</w:t>
      </w:r>
    </w:p>
    <w:p w14:paraId="0BB3569B" w14:textId="77777777" w:rsidR="0076582D" w:rsidRDefault="00036D62" w:rsidP="004F27E8">
      <w:pPr>
        <w:rPr>
          <w:lang w:val="en-US" w:eastAsia="de-DE"/>
        </w:rPr>
      </w:pPr>
      <w:r>
        <w:rPr>
          <w:lang w:val="en-US" w:eastAsia="de-DE"/>
        </w:rPr>
        <w:t>The second layer of filtering the search event results does not work, and only there as a placeholder</w:t>
      </w:r>
      <w:r w:rsidR="0076582D">
        <w:rPr>
          <w:lang w:val="en-US" w:eastAsia="de-DE"/>
        </w:rPr>
        <w:t>. This should have work if more time could be spent re-structuring the objects and their properties, and also learning how to implement the filtering where two screens are involved “one containing the results and the other contains the filtering options”.</w:t>
      </w:r>
    </w:p>
    <w:p w14:paraId="656F1712" w14:textId="44F95EF7" w:rsidR="00882505" w:rsidRDefault="0076582D" w:rsidP="008D156B">
      <w:pPr>
        <w:rPr>
          <w:lang w:val="en-US" w:eastAsia="de-DE"/>
        </w:rPr>
      </w:pPr>
      <w:r>
        <w:rPr>
          <w:lang w:val="en-US" w:eastAsia="de-DE"/>
        </w:rPr>
        <w:t xml:space="preserve">The show-case app does not reflect exactly the design provided by the team, </w:t>
      </w:r>
      <w:commentRangeStart w:id="332"/>
      <w:r>
        <w:rPr>
          <w:lang w:val="en-US" w:eastAsia="de-DE"/>
        </w:rPr>
        <w:t>that could have changed if the way the user interface in Xamarin works was known before sketching the design, or if more time could have been spent refining the user interface.</w:t>
      </w:r>
      <w:commentRangeEnd w:id="332"/>
      <w:r w:rsidR="00391BD2">
        <w:rPr>
          <w:rStyle w:val="CommentReference"/>
        </w:rPr>
        <w:commentReference w:id="332"/>
      </w:r>
    </w:p>
    <w:p w14:paraId="2DBD03A5" w14:textId="32AE35AA" w:rsidR="00AB3018" w:rsidRPr="00882505" w:rsidRDefault="00AB3018" w:rsidP="0028076B">
      <w:pPr>
        <w:rPr>
          <w:lang w:val="en-US"/>
        </w:rPr>
      </w:pPr>
      <w:r w:rsidRPr="00F167A6">
        <w:rPr>
          <w:lang w:val="en-US"/>
        </w:rPr>
        <w:t xml:space="preserve">The workflow starts from the main screen and </w:t>
      </w:r>
      <w:r w:rsidR="00D11B3E">
        <w:rPr>
          <w:lang w:val="en-US"/>
        </w:rPr>
        <w:t xml:space="preserve">the </w:t>
      </w:r>
      <w:r w:rsidRPr="00F167A6">
        <w:rPr>
          <w:lang w:val="en-US"/>
        </w:rPr>
        <w:t xml:space="preserve">user is asked to navigate back to the main screen in order to start working with another feature, while this gave the simplicity element, but </w:t>
      </w:r>
      <w:r w:rsidR="00D11B3E">
        <w:rPr>
          <w:lang w:val="en-US"/>
        </w:rPr>
        <w:t>we</w:t>
      </w:r>
      <w:r w:rsidRPr="00F167A6">
        <w:rPr>
          <w:lang w:val="en-US"/>
        </w:rPr>
        <w:t xml:space="preserve"> would rather have mixed structure instead of a linear workflow. The end-user needs three clicks at max on the back button to go back to the main screen, or as an element of easiness, a click on the logo of Swiss Engineering should bring the end-user back to the main screen as well, although this is not really a mobile application approach and more web-sites, but it was a necessity to implement it this way, in order to really use every single element </w:t>
      </w:r>
      <w:commentRangeStart w:id="333"/>
      <w:r w:rsidRPr="00F167A6">
        <w:rPr>
          <w:lang w:val="en-US"/>
        </w:rPr>
        <w:t>displayed on the screen.</w:t>
      </w:r>
      <w:commentRangeEnd w:id="333"/>
      <w:r w:rsidR="00391BD2">
        <w:rPr>
          <w:rStyle w:val="CommentReference"/>
        </w:rPr>
        <w:commentReference w:id="333"/>
      </w:r>
    </w:p>
    <w:p w14:paraId="220E84A2" w14:textId="1F5282EF" w:rsidR="00036D62" w:rsidRDefault="0076582D" w:rsidP="00FE5AFD">
      <w:pPr>
        <w:pStyle w:val="Heading3"/>
        <w:numPr>
          <w:ilvl w:val="0"/>
          <w:numId w:val="21"/>
        </w:numPr>
        <w:ind w:left="426"/>
        <w:rPr>
          <w:lang w:val="en-US"/>
        </w:rPr>
      </w:pPr>
      <w:bookmarkStart w:id="334" w:name="_Toc14966804"/>
      <w:bookmarkStart w:id="335" w:name="_Toc14976800"/>
      <w:bookmarkStart w:id="336" w:name="_Toc14977845"/>
      <w:r>
        <w:rPr>
          <w:lang w:val="en-US"/>
        </w:rPr>
        <w:t>Future improvements</w:t>
      </w:r>
      <w:bookmarkEnd w:id="334"/>
      <w:bookmarkEnd w:id="335"/>
      <w:bookmarkEnd w:id="336"/>
    </w:p>
    <w:p w14:paraId="3B75DFA5" w14:textId="2032B9EE" w:rsidR="00AB3018" w:rsidRPr="00AB3018" w:rsidRDefault="00AB3018" w:rsidP="0028076B">
      <w:pPr>
        <w:rPr>
          <w:lang w:val="en-US"/>
        </w:rPr>
      </w:pPr>
      <w:r w:rsidRPr="00AB3018">
        <w:rPr>
          <w:lang w:val="en-US"/>
        </w:rPr>
        <w:t xml:space="preserve">The requirements gathering process didn’t include the end-user from the Swiss Engineering Organization, but a sample of potential end-users who are indeed engineers from different fields and backgrounds were consulted in order to know what do they really need in an event app, and what information do they count on to make a booking decision. </w:t>
      </w:r>
      <w:proofErr w:type="gramStart"/>
      <w:r w:rsidRPr="00AB3018">
        <w:rPr>
          <w:lang w:val="en-US"/>
        </w:rPr>
        <w:t>Nevertheless</w:t>
      </w:r>
      <w:proofErr w:type="gramEnd"/>
      <w:r w:rsidRPr="00AB3018">
        <w:rPr>
          <w:lang w:val="en-US"/>
        </w:rPr>
        <w:t xml:space="preserve"> for a future update, the Swiss Engineering end-users should be consulted and be involved to refine the design and data offered.</w:t>
      </w:r>
    </w:p>
    <w:p w14:paraId="339886C2" w14:textId="77777777" w:rsidR="00FB7EDD" w:rsidRDefault="00083194" w:rsidP="00FB7EDD">
      <w:pPr>
        <w:rPr>
          <w:ins w:id="337" w:author="Kalunder Madlaina" w:date="2019-07-26T13:19:00Z"/>
          <w:lang w:val="en-US"/>
        </w:rPr>
      </w:pPr>
      <w:r>
        <w:rPr>
          <w:lang w:val="en-US" w:eastAsia="de-DE"/>
        </w:rPr>
        <w:lastRenderedPageBreak/>
        <w:t xml:space="preserve">The </w:t>
      </w:r>
      <w:commentRangeStart w:id="338"/>
      <w:r>
        <w:rPr>
          <w:lang w:val="en-US" w:eastAsia="de-DE"/>
        </w:rPr>
        <w:t xml:space="preserve">chatbot </w:t>
      </w:r>
      <w:commentRangeEnd w:id="338"/>
      <w:r w:rsidR="00391BD2">
        <w:rPr>
          <w:rStyle w:val="CommentReference"/>
        </w:rPr>
        <w:commentReference w:id="338"/>
      </w:r>
      <w:r w:rsidR="00036D62">
        <w:rPr>
          <w:lang w:val="en-US" w:eastAsia="de-DE"/>
        </w:rPr>
        <w:t>is an important feature to implement for the voice assistant, because it offers a higher level of artificial intelligence as its training data is way larger than what the developing team can offer. It can handle also the different contexts and intents much better than the pre-defined sentences entered by the developing.</w:t>
      </w:r>
      <w:ins w:id="339" w:author="Kalunder Madlaina" w:date="2019-07-26T13:19:00Z">
        <w:r w:rsidR="00FB7EDD" w:rsidRPr="00FB7EDD">
          <w:rPr>
            <w:lang w:val="en-US"/>
          </w:rPr>
          <w:t xml:space="preserve"> </w:t>
        </w:r>
      </w:ins>
    </w:p>
    <w:p w14:paraId="125B667C" w14:textId="096CF24F" w:rsidR="00FB7EDD" w:rsidRPr="00F167A6" w:rsidRDefault="00FB7EDD" w:rsidP="00FB7EDD">
      <w:pPr>
        <w:rPr>
          <w:moveTo w:id="340" w:author="Kalunder Madlaina" w:date="2019-07-26T13:19:00Z"/>
          <w:lang w:val="en-US"/>
        </w:rPr>
      </w:pPr>
      <w:moveToRangeStart w:id="341" w:author="Kalunder Madlaina" w:date="2019-07-26T13:19:00Z" w:name="move15039609"/>
      <w:moveTo w:id="342" w:author="Kalunder Madlaina" w:date="2019-07-26T13:19:00Z">
        <w:r w:rsidRPr="00F167A6">
          <w:rPr>
            <w:lang w:val="en-US"/>
          </w:rPr>
          <w:t xml:space="preserve">A major limitation that was faced during the implementation and designing phase, is the lack of an appropriate data base structure to include all the new attributes that must be saved for each end-user, for example the liked tags and a well-defined attributes information, as the content of the location attribute was not only the actual address, but an inconsistent address information such as only the name of the location, and sometimes the street name and number without postal code. </w:t>
        </w:r>
        <w:proofErr w:type="gramStart"/>
        <w:r w:rsidRPr="00F167A6">
          <w:rPr>
            <w:lang w:val="en-US"/>
          </w:rPr>
          <w:t>So</w:t>
        </w:r>
        <w:proofErr w:type="gramEnd"/>
        <w:r w:rsidRPr="00F167A6">
          <w:rPr>
            <w:lang w:val="en-US"/>
          </w:rPr>
          <w:t xml:space="preserve"> a re-built database should make the output and displayed information more reliable on the app.</w:t>
        </w:r>
      </w:moveTo>
    </w:p>
    <w:moveToRangeEnd w:id="341"/>
    <w:p w14:paraId="18635B40" w14:textId="05E53FC5" w:rsidR="00083194" w:rsidRDefault="00083194" w:rsidP="00036D62">
      <w:pPr>
        <w:rPr>
          <w:lang w:val="en-US" w:eastAsia="de-DE"/>
        </w:rPr>
      </w:pPr>
    </w:p>
    <w:p w14:paraId="564FEAE2" w14:textId="4F181E2F" w:rsidR="00083194" w:rsidRDefault="00083194" w:rsidP="004F27E8">
      <w:pPr>
        <w:rPr>
          <w:lang w:val="en-US" w:eastAsia="de-DE"/>
        </w:rPr>
      </w:pPr>
      <w:r>
        <w:rPr>
          <w:lang w:val="en-US" w:eastAsia="de-DE"/>
        </w:rPr>
        <w:t xml:space="preserve">The Swiss Engineering database needs a </w:t>
      </w:r>
      <w:commentRangeStart w:id="343"/>
      <w:r>
        <w:rPr>
          <w:lang w:val="en-US" w:eastAsia="de-DE"/>
        </w:rPr>
        <w:t xml:space="preserve">complete re-design </w:t>
      </w:r>
      <w:commentRangeEnd w:id="343"/>
      <w:r w:rsidR="00FB7EDD">
        <w:rPr>
          <w:rStyle w:val="CommentReference"/>
        </w:rPr>
        <w:commentReference w:id="343"/>
      </w:r>
      <w:r>
        <w:rPr>
          <w:lang w:val="en-US" w:eastAsia="de-DE"/>
        </w:rPr>
        <w:t>to include all the new attributes used in this show-case app, such as the tags for an event, the description in multiple languages in order for the details to be consistent with the languages that the app supports and also the user personal picture, which is presented in the profile screen.</w:t>
      </w:r>
    </w:p>
    <w:p w14:paraId="6B4ABDB9" w14:textId="324AADA8" w:rsidR="00083194" w:rsidRDefault="00083194" w:rsidP="004F27E8">
      <w:pPr>
        <w:rPr>
          <w:lang w:val="en-US" w:eastAsia="de-DE"/>
        </w:rPr>
      </w:pPr>
      <w:r>
        <w:rPr>
          <w:lang w:val="en-US" w:eastAsia="de-DE"/>
        </w:rPr>
        <w:t xml:space="preserve">The database </w:t>
      </w:r>
      <w:commentRangeStart w:id="344"/>
      <w:r>
        <w:rPr>
          <w:lang w:val="en-US" w:eastAsia="de-DE"/>
        </w:rPr>
        <w:t>shall contain also the members who visited an event with the user before</w:t>
      </w:r>
      <w:commentRangeEnd w:id="344"/>
      <w:r w:rsidR="00FB7EDD">
        <w:rPr>
          <w:rStyle w:val="CommentReference"/>
        </w:rPr>
        <w:commentReference w:id="344"/>
      </w:r>
      <w:r>
        <w:rPr>
          <w:lang w:val="en-US" w:eastAsia="de-DE"/>
        </w:rPr>
        <w:t xml:space="preserve">, in order to offer recommendations for the user to visit the future bookings of those members as well. </w:t>
      </w:r>
      <w:commentRangeStart w:id="345"/>
      <w:r>
        <w:rPr>
          <w:lang w:val="en-US" w:eastAsia="de-DE"/>
        </w:rPr>
        <w:t>Although this attribute shall not be accessible by the user personally to not violate the privacy rules.</w:t>
      </w:r>
      <w:commentRangeEnd w:id="345"/>
      <w:r w:rsidR="00FB7EDD">
        <w:rPr>
          <w:rStyle w:val="CommentReference"/>
        </w:rPr>
        <w:commentReference w:id="345"/>
      </w:r>
    </w:p>
    <w:p w14:paraId="407612BF" w14:textId="219C5D38" w:rsidR="00AB3018" w:rsidRDefault="00AB3018" w:rsidP="00AB3018">
      <w:pPr>
        <w:rPr>
          <w:lang w:val="en-US"/>
        </w:rPr>
      </w:pPr>
      <w:r>
        <w:rPr>
          <w:lang w:val="en-US"/>
        </w:rPr>
        <w:t>Finding</w:t>
      </w:r>
      <w:r w:rsidRPr="00F167A6">
        <w:rPr>
          <w:lang w:val="en-US"/>
        </w:rPr>
        <w:t xml:space="preserve"> a suitable assistant service to accomplish the tasks requested, and as the options </w:t>
      </w:r>
      <w:r>
        <w:rPr>
          <w:lang w:val="en-US"/>
        </w:rPr>
        <w:t>are</w:t>
      </w:r>
      <w:r w:rsidRPr="00F167A6">
        <w:rPr>
          <w:lang w:val="en-US"/>
        </w:rPr>
        <w:t xml:space="preserve"> limited from the start to choose from three candidates, which are the major player nowadays on the market, namely Google Assistant, Apple Siri and Amazon Alexa, we </w:t>
      </w:r>
      <w:r>
        <w:rPr>
          <w:lang w:val="en-US"/>
        </w:rPr>
        <w:t>advise</w:t>
      </w:r>
      <w:r w:rsidRPr="00F167A6">
        <w:rPr>
          <w:lang w:val="en-US"/>
        </w:rPr>
        <w:t xml:space="preserve"> to go with the Google Assistant service for a number of reasons, the most important may be the ease of use, the huge infrastructure, and the tutorials available </w:t>
      </w:r>
      <w:r>
        <w:rPr>
          <w:lang w:val="en-US"/>
        </w:rPr>
        <w:t>which are offered by Google</w:t>
      </w:r>
      <w:r w:rsidRPr="00F167A6">
        <w:rPr>
          <w:lang w:val="en-US"/>
        </w:rPr>
        <w:t>.</w:t>
      </w:r>
    </w:p>
    <w:p w14:paraId="06B0EDF0" w14:textId="09AA2E9F" w:rsidR="00AB3018" w:rsidRDefault="00AB3018" w:rsidP="00AB3018">
      <w:pPr>
        <w:rPr>
          <w:lang w:val="en-US"/>
        </w:rPr>
      </w:pPr>
      <w:r>
        <w:rPr>
          <w:lang w:val="en-US"/>
        </w:rPr>
        <w:t xml:space="preserve">In combination with Google Assistant, choosing </w:t>
      </w:r>
      <w:proofErr w:type="spellStart"/>
      <w:r>
        <w:rPr>
          <w:lang w:val="en-US"/>
        </w:rPr>
        <w:t>DialogFlow</w:t>
      </w:r>
      <w:proofErr w:type="spellEnd"/>
      <w:r>
        <w:rPr>
          <w:lang w:val="en-US"/>
        </w:rPr>
        <w:t xml:space="preserve"> </w:t>
      </w:r>
      <w:r w:rsidRPr="00FB7EDD">
        <w:rPr>
          <w:strike/>
          <w:lang w:val="en-US"/>
          <w:rPrChange w:id="346" w:author="Kalunder Madlaina" w:date="2019-07-26T13:18:00Z">
            <w:rPr>
              <w:lang w:val="en-US"/>
            </w:rPr>
          </w:rPrChange>
        </w:rPr>
        <w:t>“previously known as api.ai”</w:t>
      </w:r>
      <w:r>
        <w:rPr>
          <w:lang w:val="en-US"/>
        </w:rPr>
        <w:t xml:space="preserve"> might be the best option as </w:t>
      </w:r>
      <w:del w:id="347" w:author="Kalunder Madlaina" w:date="2019-07-26T13:18:00Z">
        <w:r w:rsidDel="00FB7EDD">
          <w:rPr>
            <w:lang w:val="en-US"/>
          </w:rPr>
          <w:delText xml:space="preserve">DialogFlow </w:delText>
        </w:r>
      </w:del>
      <w:ins w:id="348" w:author="Kalunder Madlaina" w:date="2019-07-26T13:18:00Z">
        <w:r w:rsidR="00FB7EDD">
          <w:rPr>
            <w:lang w:val="en-US"/>
          </w:rPr>
          <w:t xml:space="preserve">it was recently </w:t>
        </w:r>
        <w:proofErr w:type="spellStart"/>
        <w:r w:rsidR="00FB7EDD">
          <w:rPr>
            <w:lang w:val="en-US"/>
          </w:rPr>
          <w:t>aquired</w:t>
        </w:r>
      </w:ins>
      <w:proofErr w:type="spellEnd"/>
      <w:del w:id="349" w:author="Kalunder Madlaina" w:date="2019-07-26T13:18:00Z">
        <w:r w:rsidDel="00FB7EDD">
          <w:rPr>
            <w:lang w:val="en-US"/>
          </w:rPr>
          <w:delText>is acquired recently</w:delText>
        </w:r>
      </w:del>
      <w:r>
        <w:rPr>
          <w:lang w:val="en-US"/>
        </w:rPr>
        <w:t xml:space="preserve"> by Google, therefor we expect this chatbot platform to be supported more by Google and have extra features available to work along Google Assistant.</w:t>
      </w:r>
    </w:p>
    <w:p w14:paraId="72581F1B" w14:textId="396984B6" w:rsidR="0028076B" w:rsidRDefault="0028076B" w:rsidP="0028076B">
      <w:pPr>
        <w:rPr>
          <w:lang w:val="en-US"/>
        </w:rPr>
      </w:pPr>
      <w:r w:rsidRPr="00F167A6">
        <w:rPr>
          <w:lang w:val="en-US"/>
        </w:rPr>
        <w:t xml:space="preserve">An extended list of features should be also added to the </w:t>
      </w:r>
      <w:del w:id="350" w:author="Kalunder Madlaina" w:date="2019-07-26T13:19:00Z">
        <w:r w:rsidRPr="00F167A6" w:rsidDel="00FB7EDD">
          <w:rPr>
            <w:lang w:val="en-US"/>
          </w:rPr>
          <w:delText>built in</w:delText>
        </w:r>
      </w:del>
      <w:ins w:id="351" w:author="Kalunder Madlaina" w:date="2019-07-26T13:19:00Z">
        <w:r w:rsidR="00FB7EDD" w:rsidRPr="00F167A6">
          <w:rPr>
            <w:lang w:val="en-US"/>
          </w:rPr>
          <w:t>built-in</w:t>
        </w:r>
      </w:ins>
      <w:r w:rsidRPr="00F167A6">
        <w:rPr>
          <w:lang w:val="en-US"/>
        </w:rPr>
        <w:t xml:space="preserve"> assistant to expand the services it offers, and not only to save tags and view answer simple questions, but to book </w:t>
      </w:r>
      <w:r>
        <w:rPr>
          <w:lang w:val="en-US"/>
        </w:rPr>
        <w:t>events</w:t>
      </w:r>
      <w:r w:rsidRPr="00F167A6">
        <w:rPr>
          <w:lang w:val="en-US"/>
        </w:rPr>
        <w:t xml:space="preserve"> directly for instance.</w:t>
      </w:r>
    </w:p>
    <w:p w14:paraId="1243A0BA" w14:textId="12D50CDE" w:rsidR="0028076B" w:rsidRPr="00F167A6" w:rsidDel="00FB7EDD" w:rsidRDefault="0028076B" w:rsidP="0028076B">
      <w:pPr>
        <w:rPr>
          <w:moveFrom w:id="352" w:author="Kalunder Madlaina" w:date="2019-07-26T13:19:00Z"/>
          <w:lang w:val="en-US"/>
        </w:rPr>
      </w:pPr>
      <w:moveFromRangeStart w:id="353" w:author="Kalunder Madlaina" w:date="2019-07-26T13:19:00Z" w:name="move15039609"/>
      <w:moveFrom w:id="354" w:author="Kalunder Madlaina" w:date="2019-07-26T13:19:00Z">
        <w:r w:rsidRPr="00F167A6" w:rsidDel="00FB7EDD">
          <w:rPr>
            <w:lang w:val="en-US"/>
          </w:rPr>
          <w:t>A major limitation that was faced during the implementation and designing phase, is the lack of an appropriate data base structure to include all the new attributes that must be saved for each end-user, for example the liked tags and a well-defined attributes information, as the content of the location attribute was not only the actual address, but an inconsistent address information such as only the name of the location, and sometimes the street name and number without postal code. So a re-built database should make the output and displayed information more reliable on the app.</w:t>
        </w:r>
      </w:moveFrom>
    </w:p>
    <w:moveFromRangeEnd w:id="353"/>
    <w:p w14:paraId="33E85137" w14:textId="00C98D2D" w:rsidR="00AB3018" w:rsidRPr="00F167A6" w:rsidRDefault="0028076B" w:rsidP="0028076B">
      <w:pPr>
        <w:rPr>
          <w:lang w:val="en-US"/>
        </w:rPr>
      </w:pPr>
      <w:del w:id="355" w:author="Kalunder Madlaina" w:date="2019-07-26T13:20:00Z">
        <w:r w:rsidRPr="00F167A6" w:rsidDel="00FB7EDD">
          <w:rPr>
            <w:lang w:val="en-US"/>
          </w:rPr>
          <w:delText xml:space="preserve">Another major flaw, is that the </w:delText>
        </w:r>
      </w:del>
      <w:ins w:id="356" w:author="Kalunder Madlaina" w:date="2019-07-26T13:20:00Z">
        <w:r w:rsidR="00FB7EDD">
          <w:rPr>
            <w:lang w:val="en-US"/>
          </w:rPr>
          <w:t xml:space="preserve">The </w:t>
        </w:r>
      </w:ins>
      <w:r w:rsidRPr="00F167A6">
        <w:rPr>
          <w:lang w:val="en-US"/>
        </w:rPr>
        <w:t xml:space="preserve">process of reserving events is too inconsistent </w:t>
      </w:r>
      <w:ins w:id="357" w:author="Kalunder Madlaina" w:date="2019-07-26T13:21:00Z">
        <w:r w:rsidR="00FB7EDD">
          <w:rPr>
            <w:lang w:val="en-US"/>
          </w:rPr>
          <w:t xml:space="preserve">throughout the different SE chapters and even </w:t>
        </w:r>
      </w:ins>
      <w:del w:id="358" w:author="Kalunder Madlaina" w:date="2019-07-26T13:20:00Z">
        <w:r w:rsidRPr="00F167A6" w:rsidDel="00FB7EDD">
          <w:rPr>
            <w:lang w:val="en-US"/>
          </w:rPr>
          <w:delText xml:space="preserve">at the moment </w:delText>
        </w:r>
      </w:del>
      <w:del w:id="359" w:author="Kalunder Madlaina" w:date="2019-07-26T13:21:00Z">
        <w:r w:rsidRPr="00F167A6" w:rsidDel="00FB7EDD">
          <w:rPr>
            <w:lang w:val="en-US"/>
          </w:rPr>
          <w:delText xml:space="preserve">and </w:delText>
        </w:r>
      </w:del>
      <w:r w:rsidRPr="00F167A6">
        <w:rPr>
          <w:lang w:val="en-US"/>
        </w:rPr>
        <w:t xml:space="preserve">varies from </w:t>
      </w:r>
      <w:del w:id="360" w:author="Kalunder Madlaina" w:date="2019-07-26T13:21:00Z">
        <w:r w:rsidRPr="00F167A6" w:rsidDel="00FB7EDD">
          <w:rPr>
            <w:lang w:val="en-US"/>
          </w:rPr>
          <w:delText xml:space="preserve">an </w:delText>
        </w:r>
      </w:del>
      <w:ins w:id="361" w:author="Kalunder Madlaina" w:date="2019-07-26T13:21:00Z">
        <w:r w:rsidR="00FB7EDD">
          <w:rPr>
            <w:lang w:val="en-US"/>
          </w:rPr>
          <w:t>one</w:t>
        </w:r>
        <w:r w:rsidR="00FB7EDD" w:rsidRPr="00F167A6">
          <w:rPr>
            <w:lang w:val="en-US"/>
          </w:rPr>
          <w:t xml:space="preserve"> </w:t>
        </w:r>
      </w:ins>
      <w:r w:rsidRPr="00F167A6">
        <w:rPr>
          <w:lang w:val="en-US"/>
        </w:rPr>
        <w:t>event to another</w:t>
      </w:r>
      <w:ins w:id="362" w:author="Kalunder Madlaina" w:date="2019-07-26T13:21:00Z">
        <w:r w:rsidR="00FB7EDD">
          <w:rPr>
            <w:lang w:val="en-US"/>
          </w:rPr>
          <w:t xml:space="preserve">. </w:t>
        </w:r>
      </w:ins>
      <w:del w:id="363" w:author="Kalunder Madlaina" w:date="2019-07-26T13:21:00Z">
        <w:r w:rsidRPr="00F167A6" w:rsidDel="00FB7EDD">
          <w:rPr>
            <w:lang w:val="en-US"/>
          </w:rPr>
          <w:delText xml:space="preserve">, </w:delText>
        </w:r>
      </w:del>
      <w:ins w:id="364" w:author="Kalunder Madlaina" w:date="2019-07-26T13:21:00Z">
        <w:r w:rsidR="00FB7EDD">
          <w:rPr>
            <w:lang w:val="en-US"/>
          </w:rPr>
          <w:t>S</w:t>
        </w:r>
      </w:ins>
      <w:del w:id="365" w:author="Kalunder Madlaina" w:date="2019-07-26T13:21:00Z">
        <w:r w:rsidRPr="00F167A6" w:rsidDel="00FB7EDD">
          <w:rPr>
            <w:lang w:val="en-US"/>
          </w:rPr>
          <w:delText>s</w:delText>
        </w:r>
      </w:del>
      <w:r w:rsidRPr="00F167A6">
        <w:rPr>
          <w:lang w:val="en-US"/>
        </w:rPr>
        <w:t xml:space="preserve">ometimes the user </w:t>
      </w:r>
      <w:del w:id="366" w:author="Kalunder Madlaina" w:date="2019-07-26T13:21:00Z">
        <w:r w:rsidRPr="00F167A6" w:rsidDel="00FB7EDD">
          <w:rPr>
            <w:lang w:val="en-US"/>
          </w:rPr>
          <w:delText xml:space="preserve">should </w:delText>
        </w:r>
      </w:del>
      <w:ins w:id="367" w:author="Kalunder Madlaina" w:date="2019-07-26T13:21:00Z">
        <w:r w:rsidR="00FB7EDD">
          <w:rPr>
            <w:lang w:val="en-US"/>
          </w:rPr>
          <w:t>signs up by</w:t>
        </w:r>
        <w:r w:rsidR="00FB7EDD" w:rsidRPr="00F167A6">
          <w:rPr>
            <w:lang w:val="en-US"/>
          </w:rPr>
          <w:t xml:space="preserve"> </w:t>
        </w:r>
      </w:ins>
      <w:r w:rsidRPr="00F167A6">
        <w:rPr>
          <w:lang w:val="en-US"/>
        </w:rPr>
        <w:t>contact</w:t>
      </w:r>
      <w:ins w:id="368" w:author="Kalunder Madlaina" w:date="2019-07-26T13:21:00Z">
        <w:r w:rsidR="00FB7EDD">
          <w:rPr>
            <w:lang w:val="en-US"/>
          </w:rPr>
          <w:t>ing</w:t>
        </w:r>
      </w:ins>
      <w:r w:rsidRPr="00F167A6">
        <w:rPr>
          <w:lang w:val="en-US"/>
        </w:rPr>
        <w:t xml:space="preserve"> the organizers</w:t>
      </w:r>
      <w:ins w:id="369" w:author="Kalunder Madlaina" w:date="2019-07-26T13:21:00Z">
        <w:r w:rsidR="00FB7EDD">
          <w:rPr>
            <w:lang w:val="en-US"/>
          </w:rPr>
          <w:t xml:space="preserve">, </w:t>
        </w:r>
      </w:ins>
      <w:proofErr w:type="spellStart"/>
      <w:ins w:id="370" w:author="Kalunder Madlaina" w:date="2019-07-26T13:22:00Z">
        <w:r w:rsidR="00FB7EDD">
          <w:rPr>
            <w:lang w:val="en-US"/>
          </w:rPr>
          <w:t>othertimes</w:t>
        </w:r>
        <w:proofErr w:type="spellEnd"/>
        <w:r w:rsidR="00FB7EDD">
          <w:rPr>
            <w:lang w:val="en-US"/>
          </w:rPr>
          <w:t xml:space="preserve"> </w:t>
        </w:r>
      </w:ins>
      <w:del w:id="371" w:author="Kalunder Madlaina" w:date="2019-07-26T13:21:00Z">
        <w:r w:rsidRPr="00F167A6" w:rsidDel="00FB7EDD">
          <w:rPr>
            <w:lang w:val="en-US"/>
          </w:rPr>
          <w:delText xml:space="preserve"> to book </w:delText>
        </w:r>
      </w:del>
      <w:ins w:id="372" w:author="Kalunder Madlaina" w:date="2019-07-26T13:22:00Z">
        <w:r w:rsidR="00FB7EDD">
          <w:rPr>
            <w:lang w:val="en-US"/>
          </w:rPr>
          <w:t>direct booking can occur through the website</w:t>
        </w:r>
      </w:ins>
      <w:del w:id="373" w:author="Kalunder Madlaina" w:date="2019-07-26T13:22:00Z">
        <w:r w:rsidRPr="00F167A6" w:rsidDel="00FB7EDD">
          <w:rPr>
            <w:lang w:val="en-US"/>
          </w:rPr>
          <w:delText xml:space="preserve">and sometimes the end-user may </w:delText>
        </w:r>
      </w:del>
      <w:ins w:id="374" w:author="Kalunder Madlaina" w:date="2019-07-26T13:22:00Z">
        <w:r w:rsidR="00FB7EDD">
          <w:rPr>
            <w:lang w:val="en-US"/>
          </w:rPr>
          <w:t xml:space="preserve">. </w:t>
        </w:r>
      </w:ins>
      <w:del w:id="375" w:author="Kalunder Madlaina" w:date="2019-07-26T13:22:00Z">
        <w:r w:rsidRPr="00F167A6" w:rsidDel="00FB7EDD">
          <w:rPr>
            <w:lang w:val="en-US"/>
          </w:rPr>
          <w:delText xml:space="preserve">be able to book the event directly, </w:delText>
        </w:r>
      </w:del>
      <w:ins w:id="376" w:author="Kalunder Madlaina" w:date="2019-07-26T13:22:00Z">
        <w:r w:rsidR="00FB7EDD">
          <w:rPr>
            <w:lang w:val="en-US"/>
          </w:rPr>
          <w:t xml:space="preserve"> A </w:t>
        </w:r>
      </w:ins>
      <w:del w:id="377" w:author="Kalunder Madlaina" w:date="2019-07-26T13:22:00Z">
        <w:r w:rsidRPr="00F167A6" w:rsidDel="00FB7EDD">
          <w:rPr>
            <w:lang w:val="en-US"/>
          </w:rPr>
          <w:delText xml:space="preserve">therefore a </w:delText>
        </w:r>
      </w:del>
      <w:r w:rsidRPr="00F167A6">
        <w:rPr>
          <w:lang w:val="en-US"/>
        </w:rPr>
        <w:t xml:space="preserve">consistent process of </w:t>
      </w:r>
      <w:r w:rsidRPr="00F167A6">
        <w:rPr>
          <w:lang w:val="en-US"/>
        </w:rPr>
        <w:lastRenderedPageBreak/>
        <w:t xml:space="preserve">booking </w:t>
      </w:r>
      <w:del w:id="378" w:author="Kalunder Madlaina" w:date="2019-07-26T13:25:00Z">
        <w:r w:rsidRPr="00F167A6" w:rsidDel="00CE7CB4">
          <w:rPr>
            <w:lang w:val="en-US"/>
          </w:rPr>
          <w:delText xml:space="preserve">will </w:delText>
        </w:r>
      </w:del>
      <w:ins w:id="379" w:author="Kalunder Madlaina" w:date="2019-07-26T13:25:00Z">
        <w:r w:rsidR="00CE7CB4">
          <w:rPr>
            <w:lang w:val="en-US"/>
          </w:rPr>
          <w:t>can</w:t>
        </w:r>
        <w:r w:rsidR="00CE7CB4" w:rsidRPr="00F167A6">
          <w:rPr>
            <w:lang w:val="en-US"/>
          </w:rPr>
          <w:t xml:space="preserve"> </w:t>
        </w:r>
      </w:ins>
      <w:del w:id="380" w:author="Kalunder Madlaina" w:date="2019-07-26T13:23:00Z">
        <w:r w:rsidRPr="00F167A6" w:rsidDel="00FB7EDD">
          <w:rPr>
            <w:lang w:val="en-US"/>
          </w:rPr>
          <w:delText xml:space="preserve">definitely </w:delText>
        </w:r>
      </w:del>
      <w:r w:rsidRPr="00F167A6">
        <w:rPr>
          <w:lang w:val="en-US"/>
        </w:rPr>
        <w:t>benefit</w:t>
      </w:r>
      <w:ins w:id="381" w:author="Kalunder Madlaina" w:date="2019-07-26T13:24:00Z">
        <w:r w:rsidR="00FB7EDD">
          <w:rPr>
            <w:lang w:val="en-US"/>
          </w:rPr>
          <w:t xml:space="preserve"> the user experience for</w:t>
        </w:r>
      </w:ins>
      <w:r w:rsidRPr="00F167A6">
        <w:rPr>
          <w:lang w:val="en-US"/>
        </w:rPr>
        <w:t xml:space="preserve"> </w:t>
      </w:r>
      <w:ins w:id="382" w:author="Kalunder Madlaina" w:date="2019-07-26T13:22:00Z">
        <w:r w:rsidR="00FB7EDD">
          <w:rPr>
            <w:lang w:val="en-US"/>
          </w:rPr>
          <w:t xml:space="preserve">the entire SE Organization </w:t>
        </w:r>
      </w:ins>
      <w:del w:id="383" w:author="Kalunder Madlaina" w:date="2019-07-26T13:22:00Z">
        <w:r w:rsidRPr="00F167A6" w:rsidDel="00FB7EDD">
          <w:rPr>
            <w:lang w:val="en-US"/>
          </w:rPr>
          <w:delText xml:space="preserve">the app </w:delText>
        </w:r>
      </w:del>
      <w:r w:rsidRPr="00F167A6">
        <w:rPr>
          <w:lang w:val="en-US"/>
        </w:rPr>
        <w:t>in the future</w:t>
      </w:r>
      <w:ins w:id="384" w:author="Kalunder Madlaina" w:date="2019-07-26T13:24:00Z">
        <w:r w:rsidR="00CE7CB4">
          <w:rPr>
            <w:lang w:val="en-US"/>
          </w:rPr>
          <w:t xml:space="preserve">. </w:t>
        </w:r>
      </w:ins>
      <w:ins w:id="385" w:author="Kalunder Madlaina" w:date="2019-07-26T13:25:00Z">
        <w:r w:rsidR="00CE7CB4">
          <w:rPr>
            <w:lang w:val="en-US"/>
          </w:rPr>
          <w:t xml:space="preserve">We hypothesize that </w:t>
        </w:r>
      </w:ins>
      <w:ins w:id="386" w:author="Kalunder Madlaina" w:date="2019-07-26T13:27:00Z">
        <w:r w:rsidR="00CE7CB4">
          <w:rPr>
            <w:lang w:val="en-US"/>
          </w:rPr>
          <w:t>with the</w:t>
        </w:r>
      </w:ins>
      <w:ins w:id="387" w:author="Kalunder Madlaina" w:date="2019-07-26T13:25:00Z">
        <w:r w:rsidR="00CE7CB4">
          <w:rPr>
            <w:lang w:val="en-US"/>
          </w:rPr>
          <w:t xml:space="preserve"> elimination of the current workaround (navigating to the </w:t>
        </w:r>
      </w:ins>
      <w:ins w:id="388" w:author="Kalunder Madlaina" w:date="2019-07-26T13:26:00Z">
        <w:r w:rsidR="00CE7CB4">
          <w:rPr>
            <w:lang w:val="en-US"/>
          </w:rPr>
          <w:t>SE website for booking) booking become</w:t>
        </w:r>
      </w:ins>
      <w:ins w:id="389" w:author="Kalunder Madlaina" w:date="2019-07-26T13:27:00Z">
        <w:r w:rsidR="00CE7CB4">
          <w:rPr>
            <w:lang w:val="en-US"/>
          </w:rPr>
          <w:t>s</w:t>
        </w:r>
      </w:ins>
      <w:ins w:id="390" w:author="Kalunder Madlaina" w:date="2019-07-26T13:26:00Z">
        <w:r w:rsidR="00CE7CB4">
          <w:rPr>
            <w:lang w:val="en-US"/>
          </w:rPr>
          <w:t xml:space="preserve"> more acces</w:t>
        </w:r>
      </w:ins>
      <w:ins w:id="391" w:author="Kalunder Madlaina" w:date="2019-07-26T13:27:00Z">
        <w:r w:rsidR="00CE7CB4">
          <w:rPr>
            <w:lang w:val="en-US"/>
          </w:rPr>
          <w:t>sible and attendance rates</w:t>
        </w:r>
      </w:ins>
      <w:ins w:id="392" w:author="Kalunder Madlaina" w:date="2019-07-26T13:28:00Z">
        <w:r w:rsidR="00CE7CB4">
          <w:rPr>
            <w:lang w:val="en-US"/>
          </w:rPr>
          <w:t xml:space="preserve"> will be improved</w:t>
        </w:r>
      </w:ins>
      <w:ins w:id="393" w:author="Kalunder Madlaina" w:date="2019-07-26T13:27:00Z">
        <w:r w:rsidR="00CE7CB4">
          <w:rPr>
            <w:lang w:val="en-US"/>
          </w:rPr>
          <w:t>.</w:t>
        </w:r>
      </w:ins>
      <w:del w:id="394" w:author="Kalunder Madlaina" w:date="2019-07-26T13:23:00Z">
        <w:r w:rsidRPr="00F167A6" w:rsidDel="00FB7EDD">
          <w:rPr>
            <w:lang w:val="en-US"/>
          </w:rPr>
          <w:delText>,</w:delText>
        </w:r>
      </w:del>
      <w:del w:id="395" w:author="Kalunder Madlaina" w:date="2019-07-26T13:26:00Z">
        <w:r w:rsidRPr="00F167A6" w:rsidDel="00CE7CB4">
          <w:rPr>
            <w:lang w:val="en-US"/>
          </w:rPr>
          <w:delText xml:space="preserve"> </w:delText>
        </w:r>
      </w:del>
      <w:del w:id="396" w:author="Kalunder Madlaina" w:date="2019-07-26T13:23:00Z">
        <w:r w:rsidRPr="00F167A6" w:rsidDel="00FB7EDD">
          <w:rPr>
            <w:lang w:val="en-US"/>
          </w:rPr>
          <w:delText>so that the end-user might book an event directly without having to navigate</w:delText>
        </w:r>
      </w:del>
      <w:del w:id="397" w:author="Kalunder Madlaina" w:date="2019-07-26T13:26:00Z">
        <w:r w:rsidRPr="00F167A6" w:rsidDel="00CE7CB4">
          <w:rPr>
            <w:lang w:val="en-US"/>
          </w:rPr>
          <w:delText xml:space="preserve"> to the Swiss Engineering website</w:delText>
        </w:r>
      </w:del>
      <w:del w:id="398" w:author="Kalunder Madlaina" w:date="2019-07-26T13:23:00Z">
        <w:r w:rsidRPr="00F167A6" w:rsidDel="00FB7EDD">
          <w:rPr>
            <w:lang w:val="en-US"/>
          </w:rPr>
          <w:delText xml:space="preserve"> to see how to proceed with the booking process</w:delText>
        </w:r>
      </w:del>
      <w:del w:id="399" w:author="Kalunder Madlaina" w:date="2019-07-26T13:26:00Z">
        <w:r w:rsidRPr="00F167A6" w:rsidDel="00CE7CB4">
          <w:rPr>
            <w:lang w:val="en-US"/>
          </w:rPr>
          <w:delText>.</w:delText>
        </w:r>
      </w:del>
    </w:p>
    <w:p w14:paraId="7535A82B" w14:textId="507DBB5D" w:rsidR="00456257" w:rsidRPr="00F167A6" w:rsidRDefault="009A633F" w:rsidP="00FE5AFD">
      <w:pPr>
        <w:pStyle w:val="Heading1"/>
        <w:numPr>
          <w:ilvl w:val="0"/>
          <w:numId w:val="25"/>
        </w:numPr>
        <w:ind w:left="426"/>
        <w:rPr>
          <w:lang w:val="en-US"/>
        </w:rPr>
      </w:pPr>
      <w:bookmarkStart w:id="400" w:name="_Toc14977846"/>
      <w:proofErr w:type="spellStart"/>
      <w:r>
        <w:rPr>
          <w:lang w:val="en-US"/>
        </w:rPr>
        <w:lastRenderedPageBreak/>
        <w:t>Refrences</w:t>
      </w:r>
      <w:bookmarkEnd w:id="400"/>
      <w:proofErr w:type="spellEnd"/>
    </w:p>
    <w:p w14:paraId="71F0B094" w14:textId="77777777" w:rsidR="0000087F" w:rsidRPr="0000087F" w:rsidRDefault="00456257" w:rsidP="00993926">
      <w:pPr>
        <w:rPr>
          <w:lang w:val="en-GB"/>
        </w:rPr>
      </w:pPr>
      <w:r w:rsidRPr="00F167A6">
        <w:rPr>
          <w:lang w:val="en-US"/>
        </w:rPr>
        <w:fldChar w:fldCharType="begin"/>
      </w:r>
      <w:r w:rsidR="00157DB3" w:rsidRPr="00F167A6">
        <w:rPr>
          <w:lang w:val="en-US"/>
        </w:rPr>
        <w:instrText xml:space="preserve"> ADDIN ZOTERO_BIBL {"uncited":[],"omitted":[],"custom":[]} CSL_BIBLIOGRAPHY </w:instrText>
      </w:r>
      <w:r w:rsidRPr="00F167A6">
        <w:rPr>
          <w:lang w:val="en-US"/>
        </w:rPr>
        <w:fldChar w:fldCharType="separate"/>
      </w:r>
      <w:r w:rsidR="0000087F" w:rsidRPr="0000087F">
        <w:rPr>
          <w:lang w:val="en-GB"/>
        </w:rPr>
        <w:t>[1]</w:t>
      </w:r>
      <w:r w:rsidR="0000087F" w:rsidRPr="0000087F">
        <w:rPr>
          <w:lang w:val="en-GB"/>
        </w:rPr>
        <w:tab/>
        <w:t xml:space="preserve">S. Gladkiy, “User-Centered Design: Process and Benefits,” </w:t>
      </w:r>
      <w:r w:rsidR="0000087F" w:rsidRPr="0000087F">
        <w:rPr>
          <w:i/>
          <w:iCs/>
          <w:lang w:val="en-GB"/>
        </w:rPr>
        <w:t>UX Planet</w:t>
      </w:r>
      <w:r w:rsidR="0000087F" w:rsidRPr="0000087F">
        <w:rPr>
          <w:lang w:val="en-GB"/>
        </w:rPr>
        <w:t>, 14-Jun-2018. [Online]. Available: https://uxplanet.org/user-centered-design-process-and-benefits-fd9e431eb5a9. [Accessed: 12-Jul-2019].</w:t>
      </w:r>
    </w:p>
    <w:p w14:paraId="39B311D5" w14:textId="77777777" w:rsidR="0000087F" w:rsidRPr="0000087F" w:rsidRDefault="0000087F" w:rsidP="00993926">
      <w:pPr>
        <w:rPr>
          <w:lang w:val="en-GB"/>
        </w:rPr>
      </w:pPr>
      <w:r w:rsidRPr="0000087F">
        <w:rPr>
          <w:lang w:val="en-GB"/>
        </w:rPr>
        <w:t>[2]</w:t>
      </w:r>
      <w:r w:rsidRPr="0000087F">
        <w:rPr>
          <w:lang w:val="en-GB"/>
        </w:rPr>
        <w:tab/>
        <w:t xml:space="preserve">“SpecAugment: A New Data Augmentation Method for Automatic Speech Recognition,” </w:t>
      </w:r>
      <w:r w:rsidRPr="0000087F">
        <w:rPr>
          <w:i/>
          <w:iCs/>
          <w:lang w:val="en-GB"/>
        </w:rPr>
        <w:t>Google AI Blog</w:t>
      </w:r>
      <w:r w:rsidRPr="0000087F">
        <w:rPr>
          <w:lang w:val="en-GB"/>
        </w:rPr>
        <w:t>. .</w:t>
      </w:r>
    </w:p>
    <w:p w14:paraId="25BFD9CB" w14:textId="77777777" w:rsidR="0000087F" w:rsidRPr="0000087F" w:rsidRDefault="0000087F" w:rsidP="00993926">
      <w:pPr>
        <w:rPr>
          <w:lang w:val="en-GB"/>
        </w:rPr>
      </w:pPr>
      <w:r w:rsidRPr="0000087F">
        <w:rPr>
          <w:lang w:val="en-GB"/>
        </w:rPr>
        <w:t>[3]</w:t>
      </w:r>
      <w:r w:rsidRPr="0000087F">
        <w:rPr>
          <w:lang w:val="en-GB"/>
        </w:rPr>
        <w:tab/>
        <w:t xml:space="preserve">S. Toshniwal </w:t>
      </w:r>
      <w:r w:rsidRPr="0000087F">
        <w:rPr>
          <w:i/>
          <w:iCs/>
          <w:lang w:val="en-GB"/>
        </w:rPr>
        <w:t>et al.</w:t>
      </w:r>
      <w:r w:rsidRPr="0000087F">
        <w:rPr>
          <w:lang w:val="en-GB"/>
        </w:rPr>
        <w:t xml:space="preserve">, “Multilingual Speech Recognition With A Single End-To-End Model,” </w:t>
      </w:r>
      <w:r w:rsidRPr="0000087F">
        <w:rPr>
          <w:i/>
          <w:iCs/>
          <w:lang w:val="en-GB"/>
        </w:rPr>
        <w:t>ArXiv171101694 Cs Eess</w:t>
      </w:r>
      <w:r w:rsidRPr="0000087F">
        <w:rPr>
          <w:lang w:val="en-GB"/>
        </w:rPr>
        <w:t>, Nov. 2017.</w:t>
      </w:r>
    </w:p>
    <w:p w14:paraId="4C130A2D" w14:textId="77777777" w:rsidR="0000087F" w:rsidRPr="0000087F" w:rsidRDefault="0000087F" w:rsidP="00993926">
      <w:pPr>
        <w:rPr>
          <w:lang w:val="en-GB"/>
        </w:rPr>
      </w:pPr>
      <w:r w:rsidRPr="0000087F">
        <w:rPr>
          <w:lang w:val="en-GB"/>
        </w:rPr>
        <w:t>[4]</w:t>
      </w:r>
      <w:r w:rsidRPr="0000087F">
        <w:rPr>
          <w:lang w:val="en-GB"/>
        </w:rPr>
        <w:tab/>
        <w:t xml:space="preserve">S. Petridis, J. Shen, D. Cetin, and M. Pantic, “Visual-Only Recognition of Normal, Whispered and Silent Speech,” </w:t>
      </w:r>
      <w:r w:rsidRPr="0000087F">
        <w:rPr>
          <w:i/>
          <w:iCs/>
          <w:lang w:val="en-GB"/>
        </w:rPr>
        <w:t>ArXiv180206399 Cs</w:t>
      </w:r>
      <w:r w:rsidRPr="0000087F">
        <w:rPr>
          <w:lang w:val="en-GB"/>
        </w:rPr>
        <w:t>, Feb. 2018.</w:t>
      </w:r>
    </w:p>
    <w:p w14:paraId="117A3A7D" w14:textId="77777777" w:rsidR="0000087F" w:rsidRPr="0000087F" w:rsidRDefault="0000087F" w:rsidP="00993926">
      <w:pPr>
        <w:rPr>
          <w:lang w:val="en-GB"/>
        </w:rPr>
      </w:pPr>
      <w:r w:rsidRPr="0000087F">
        <w:rPr>
          <w:lang w:val="en-GB"/>
        </w:rPr>
        <w:t>[5]</w:t>
      </w:r>
      <w:r w:rsidRPr="0000087F">
        <w:rPr>
          <w:lang w:val="en-GB"/>
        </w:rPr>
        <w:tab/>
        <w:t>S. Narang and D. Gupta, “Speech Feature Extraction Techniques: A Review,” p. 8, 2015.</w:t>
      </w:r>
    </w:p>
    <w:p w14:paraId="19229498" w14:textId="77777777" w:rsidR="0000087F" w:rsidRPr="0000087F" w:rsidRDefault="0000087F" w:rsidP="00993926">
      <w:pPr>
        <w:rPr>
          <w:lang w:val="en-GB"/>
        </w:rPr>
      </w:pPr>
      <w:r w:rsidRPr="0000087F">
        <w:rPr>
          <w:lang w:val="en-GB"/>
        </w:rPr>
        <w:t>[6]</w:t>
      </w:r>
      <w:r w:rsidRPr="0000087F">
        <w:rPr>
          <w:lang w:val="en-GB"/>
        </w:rPr>
        <w:tab/>
        <w:t xml:space="preserve">S. A. Alim and N. K. A. Rashid, “Some Commonly Used Speech Feature Extraction Algorithms,” </w:t>
      </w:r>
      <w:r w:rsidRPr="0000087F">
        <w:rPr>
          <w:i/>
          <w:iCs/>
          <w:lang w:val="en-GB"/>
        </w:rPr>
        <w:t>Nat. Artif. Intell. - Algorithms Appl.</w:t>
      </w:r>
      <w:r w:rsidRPr="0000087F">
        <w:rPr>
          <w:lang w:val="en-GB"/>
        </w:rPr>
        <w:t>, Dec. 2018.</w:t>
      </w:r>
    </w:p>
    <w:p w14:paraId="5EAB541F" w14:textId="77777777" w:rsidR="0000087F" w:rsidRPr="0000087F" w:rsidRDefault="0000087F" w:rsidP="00993926">
      <w:pPr>
        <w:rPr>
          <w:lang w:val="en-GB"/>
        </w:rPr>
      </w:pPr>
      <w:r w:rsidRPr="0000087F">
        <w:rPr>
          <w:lang w:val="en-GB"/>
        </w:rPr>
        <w:t>[7]</w:t>
      </w:r>
      <w:r w:rsidRPr="0000087F">
        <w:rPr>
          <w:lang w:val="en-GB"/>
        </w:rPr>
        <w:tab/>
        <w:t>K. I. Nordstrom and P. F. Driessen, “Variable Pre-Emphasis LPC for Modeling Vocal Effort in the Singing Voice,” p. 4, 2006.</w:t>
      </w:r>
    </w:p>
    <w:p w14:paraId="6DC71F59" w14:textId="77777777" w:rsidR="0000087F" w:rsidRPr="0000087F" w:rsidRDefault="0000087F" w:rsidP="00993926">
      <w:pPr>
        <w:rPr>
          <w:lang w:val="en-GB"/>
        </w:rPr>
      </w:pPr>
      <w:r w:rsidRPr="0000087F">
        <w:rPr>
          <w:lang w:val="en-GB"/>
        </w:rPr>
        <w:t>[8]</w:t>
      </w:r>
      <w:r w:rsidRPr="0000087F">
        <w:rPr>
          <w:lang w:val="en-GB"/>
        </w:rPr>
        <w:tab/>
        <w:t>N. Dave, “Feature Extraction Methods LPC , PLP and MFCC In Speech Recognition.”</w:t>
      </w:r>
    </w:p>
    <w:p w14:paraId="0B0A7D5D" w14:textId="77777777" w:rsidR="0000087F" w:rsidRPr="0000087F" w:rsidRDefault="0000087F" w:rsidP="00993926">
      <w:pPr>
        <w:rPr>
          <w:lang w:val="en-GB"/>
        </w:rPr>
      </w:pPr>
      <w:r w:rsidRPr="0000087F">
        <w:rPr>
          <w:lang w:val="en-GB"/>
        </w:rPr>
        <w:t>[9]</w:t>
      </w:r>
      <w:r w:rsidRPr="0000087F">
        <w:rPr>
          <w:lang w:val="en-GB"/>
        </w:rPr>
        <w:tab/>
        <w:t xml:space="preserve">H. Hermansky and N. Morgan, “RASTA processing of speech,” </w:t>
      </w:r>
      <w:r w:rsidRPr="0000087F">
        <w:rPr>
          <w:i/>
          <w:iCs/>
          <w:lang w:val="en-GB"/>
        </w:rPr>
        <w:t>IEEE Trans Speech Audio Process.</w:t>
      </w:r>
      <w:r w:rsidRPr="0000087F">
        <w:rPr>
          <w:lang w:val="en-GB"/>
        </w:rPr>
        <w:t>, vol. 2, pp. 578–589, 1994.</w:t>
      </w:r>
    </w:p>
    <w:p w14:paraId="2C781F25" w14:textId="77777777" w:rsidR="0000087F" w:rsidRPr="0000087F" w:rsidRDefault="0000087F" w:rsidP="00993926">
      <w:pPr>
        <w:rPr>
          <w:lang w:val="en-GB"/>
        </w:rPr>
      </w:pPr>
      <w:r w:rsidRPr="0000087F">
        <w:rPr>
          <w:lang w:val="en-GB"/>
        </w:rPr>
        <w:t>[10]</w:t>
      </w:r>
      <w:r w:rsidRPr="0000087F">
        <w:rPr>
          <w:lang w:val="en-GB"/>
        </w:rPr>
        <w:tab/>
        <w:t>N. S. Uchat, “Hidden Markov Model and Speech Recognition,” p. 26.</w:t>
      </w:r>
    </w:p>
    <w:p w14:paraId="174F976D" w14:textId="77777777" w:rsidR="0000087F" w:rsidRPr="0000087F" w:rsidRDefault="0000087F" w:rsidP="00993926">
      <w:pPr>
        <w:rPr>
          <w:lang w:val="en-GB"/>
        </w:rPr>
      </w:pPr>
      <w:r w:rsidRPr="0000087F">
        <w:rPr>
          <w:lang w:val="en-GB"/>
        </w:rPr>
        <w:t>[11]</w:t>
      </w:r>
      <w:r w:rsidRPr="0000087F">
        <w:rPr>
          <w:lang w:val="en-GB"/>
        </w:rPr>
        <w:tab/>
        <w:t>P. P. Kajave, “Microsoft Word - Finding More Non-supersingular Elliptic Curves for Pairing..,” 2009.</w:t>
      </w:r>
    </w:p>
    <w:p w14:paraId="6370E0ED" w14:textId="77777777" w:rsidR="0000087F" w:rsidRPr="0000087F" w:rsidRDefault="0000087F" w:rsidP="00993926">
      <w:pPr>
        <w:rPr>
          <w:lang w:val="en-GB"/>
        </w:rPr>
      </w:pPr>
      <w:r w:rsidRPr="0000087F">
        <w:rPr>
          <w:lang w:val="en-GB"/>
        </w:rPr>
        <w:t>[12]</w:t>
      </w:r>
      <w:r w:rsidRPr="0000087F">
        <w:rPr>
          <w:lang w:val="en-GB"/>
        </w:rPr>
        <w:tab/>
        <w:t>A. H. Mansour, G. Z. A. Salh, and K. A. Mohammed, “Voice Recognition using Dynamic Time Warping and Mel-Frequency Cepstral Coefficients Algorithms,” 2015.</w:t>
      </w:r>
    </w:p>
    <w:p w14:paraId="7C71C401" w14:textId="77777777" w:rsidR="0000087F" w:rsidRPr="0000087F" w:rsidRDefault="0000087F" w:rsidP="00993926">
      <w:pPr>
        <w:rPr>
          <w:lang w:val="en-GB"/>
        </w:rPr>
      </w:pPr>
      <w:r w:rsidRPr="0000087F">
        <w:rPr>
          <w:lang w:val="en-GB"/>
        </w:rPr>
        <w:t>[13]</w:t>
      </w:r>
      <w:r w:rsidRPr="0000087F">
        <w:rPr>
          <w:lang w:val="en-GB"/>
        </w:rPr>
        <w:tab/>
        <w:t>T. Kinnunen, “Comparison of clustering algorithms in speaker identification,” 2000.</w:t>
      </w:r>
    </w:p>
    <w:p w14:paraId="33794763" w14:textId="77777777" w:rsidR="0000087F" w:rsidRPr="0000087F" w:rsidRDefault="0000087F" w:rsidP="00993926">
      <w:pPr>
        <w:rPr>
          <w:lang w:val="en-GB"/>
        </w:rPr>
      </w:pPr>
      <w:r w:rsidRPr="0000087F">
        <w:rPr>
          <w:lang w:val="en-GB"/>
        </w:rPr>
        <w:t>[14]</w:t>
      </w:r>
      <w:r w:rsidRPr="0000087F">
        <w:rPr>
          <w:lang w:val="en-GB"/>
        </w:rPr>
        <w:tab/>
        <w:t>D. H. B. Kekre and M. Kulkarni, “Speaker Identification by using Vector Quantization,” 2010.</w:t>
      </w:r>
    </w:p>
    <w:p w14:paraId="4EB45F88" w14:textId="54BA5356" w:rsidR="0000087F" w:rsidRDefault="0000087F" w:rsidP="00993926">
      <w:pPr>
        <w:rPr>
          <w:lang w:val="en-GB"/>
        </w:rPr>
      </w:pPr>
      <w:r w:rsidRPr="0000087F">
        <w:rPr>
          <w:lang w:val="en-GB"/>
        </w:rPr>
        <w:t>[15]</w:t>
      </w:r>
      <w:r w:rsidRPr="0000087F">
        <w:rPr>
          <w:lang w:val="en-GB"/>
        </w:rPr>
        <w:tab/>
        <w:t xml:space="preserve">“Understanding the impact of speech recognition software on search,” </w:t>
      </w:r>
      <w:r w:rsidRPr="0000087F">
        <w:rPr>
          <w:i/>
          <w:iCs/>
          <w:lang w:val="en-GB"/>
        </w:rPr>
        <w:t>Search Engine Watch</w:t>
      </w:r>
      <w:r w:rsidRPr="0000087F">
        <w:rPr>
          <w:lang w:val="en-GB"/>
        </w:rPr>
        <w:t>, 29-Sep-2016. .</w:t>
      </w:r>
    </w:p>
    <w:p w14:paraId="0B1BF28C" w14:textId="4A349257" w:rsidR="00993926" w:rsidRDefault="00993926" w:rsidP="00993926">
      <w:pPr>
        <w:rPr>
          <w:lang w:val="en-GB"/>
        </w:rPr>
      </w:pPr>
    </w:p>
    <w:p w14:paraId="5DDEF742" w14:textId="77777777" w:rsidR="00993926" w:rsidRPr="0000087F" w:rsidRDefault="00993926" w:rsidP="00993926">
      <w:pPr>
        <w:rPr>
          <w:lang w:val="en-GB"/>
        </w:rPr>
      </w:pPr>
    </w:p>
    <w:p w14:paraId="78C1B194" w14:textId="77777777" w:rsidR="0000087F" w:rsidRPr="0000087F" w:rsidRDefault="0000087F" w:rsidP="00993926">
      <w:pPr>
        <w:rPr>
          <w:lang w:val="en-GB"/>
        </w:rPr>
      </w:pPr>
      <w:r w:rsidRPr="0000087F">
        <w:rPr>
          <w:lang w:val="en-GB"/>
        </w:rPr>
        <w:lastRenderedPageBreak/>
        <w:t>[16]</w:t>
      </w:r>
      <w:r w:rsidRPr="0000087F">
        <w:rPr>
          <w:lang w:val="en-GB"/>
        </w:rPr>
        <w:tab/>
        <w:t xml:space="preserve">“Leveraging speech recognition technology in call centers,” </w:t>
      </w:r>
      <w:r w:rsidRPr="0000087F">
        <w:rPr>
          <w:i/>
          <w:iCs/>
          <w:lang w:val="en-GB"/>
        </w:rPr>
        <w:t>SearchCustomerExperience</w:t>
      </w:r>
      <w:r w:rsidRPr="0000087F">
        <w:rPr>
          <w:lang w:val="en-GB"/>
        </w:rPr>
        <w:t>, May-2009. [Online]. Available: https://searchcustomerexperience.techtarget.com/report/Leveraging-speech-recognition-technology-in-call-centers. [Accessed: 09-Jul-2019].</w:t>
      </w:r>
    </w:p>
    <w:p w14:paraId="39C67E6A" w14:textId="77777777" w:rsidR="0000087F" w:rsidRPr="0000087F" w:rsidRDefault="0000087F" w:rsidP="00993926">
      <w:pPr>
        <w:rPr>
          <w:lang w:val="en-GB"/>
        </w:rPr>
      </w:pPr>
      <w:r w:rsidRPr="0000087F">
        <w:rPr>
          <w:lang w:val="en-GB"/>
        </w:rPr>
        <w:t>[17]</w:t>
      </w:r>
      <w:r w:rsidRPr="0000087F">
        <w:rPr>
          <w:lang w:val="en-GB"/>
        </w:rPr>
        <w:tab/>
        <w:t xml:space="preserve">“Voice and Speech Recognition,” </w:t>
      </w:r>
      <w:r w:rsidRPr="0000087F">
        <w:rPr>
          <w:i/>
          <w:iCs/>
          <w:lang w:val="en-GB"/>
        </w:rPr>
        <w:t>FindBiometrics</w:t>
      </w:r>
      <w:r w:rsidRPr="0000087F">
        <w:rPr>
          <w:lang w:val="en-GB"/>
        </w:rPr>
        <w:t>. [Online]. Available: https://findbiometrics.com/solutions/voice-speech-recognition/. [Accessed: 09-Jul-2019].</w:t>
      </w:r>
    </w:p>
    <w:p w14:paraId="0EEC87E5" w14:textId="77777777" w:rsidR="0000087F" w:rsidRPr="0000087F" w:rsidRDefault="0000087F" w:rsidP="00993926">
      <w:pPr>
        <w:rPr>
          <w:lang w:val="en-GB"/>
        </w:rPr>
      </w:pPr>
      <w:r w:rsidRPr="0000087F">
        <w:rPr>
          <w:lang w:val="en-GB"/>
        </w:rPr>
        <w:t>[18]</w:t>
      </w:r>
      <w:r w:rsidRPr="0000087F">
        <w:rPr>
          <w:lang w:val="en-GB"/>
        </w:rPr>
        <w:tab/>
        <w:t xml:space="preserve">“How Voice Assistants Are Changing Our Lives,” </w:t>
      </w:r>
      <w:r w:rsidRPr="0000087F">
        <w:rPr>
          <w:i/>
          <w:iCs/>
          <w:lang w:val="en-GB"/>
        </w:rPr>
        <w:t>Smartsheet</w:t>
      </w:r>
      <w:r w:rsidRPr="0000087F">
        <w:rPr>
          <w:lang w:val="en-GB"/>
        </w:rPr>
        <w:t>, 16-Apr-2018. [Online]. Available: https://www.smartsheet.com/voice-assistants-artificial-intelligence. [Accessed: 09-Jul-2019].</w:t>
      </w:r>
    </w:p>
    <w:p w14:paraId="23261870" w14:textId="77777777" w:rsidR="0000087F" w:rsidRPr="0000087F" w:rsidRDefault="0000087F" w:rsidP="00993926">
      <w:pPr>
        <w:rPr>
          <w:lang w:val="en-GB"/>
        </w:rPr>
      </w:pPr>
      <w:r w:rsidRPr="0000087F">
        <w:rPr>
          <w:lang w:val="en-GB"/>
        </w:rPr>
        <w:t>[19]</w:t>
      </w:r>
      <w:r w:rsidRPr="0000087F">
        <w:rPr>
          <w:lang w:val="en-GB"/>
        </w:rPr>
        <w:tab/>
        <w:t>J.-0552-M. Campbell, “Speaker Recognition for Forensic Applications,” p. 34, 2014.</w:t>
      </w:r>
    </w:p>
    <w:p w14:paraId="078435AA" w14:textId="77777777" w:rsidR="0000087F" w:rsidRPr="0000087F" w:rsidRDefault="0000087F" w:rsidP="00993926">
      <w:pPr>
        <w:rPr>
          <w:lang w:val="en-GB"/>
        </w:rPr>
      </w:pPr>
      <w:r w:rsidRPr="0000087F">
        <w:rPr>
          <w:lang w:val="en-GB"/>
        </w:rPr>
        <w:t>[20]</w:t>
      </w:r>
      <w:r w:rsidRPr="0000087F">
        <w:rPr>
          <w:lang w:val="en-GB"/>
        </w:rPr>
        <w:tab/>
        <w:t>“Google Assistant  |  Dialogflow.” [Online]. Available: https://dialogflow.com/docs/integrations/google-assistant. [Accessed: 11-Jul-2019].</w:t>
      </w:r>
    </w:p>
    <w:p w14:paraId="760B7E57" w14:textId="77777777" w:rsidR="0000087F" w:rsidRPr="0000087F" w:rsidRDefault="0000087F" w:rsidP="00993926">
      <w:pPr>
        <w:rPr>
          <w:lang w:val="en-GB"/>
        </w:rPr>
      </w:pPr>
      <w:r w:rsidRPr="0000087F">
        <w:rPr>
          <w:lang w:val="en-GB"/>
        </w:rPr>
        <w:t>[21]</w:t>
      </w:r>
      <w:r w:rsidRPr="0000087F">
        <w:rPr>
          <w:lang w:val="en-GB"/>
        </w:rPr>
        <w:tab/>
        <w:t>“Entities overview  |  Dialogflow.” [Online]. Available: https://dialogflow.com/docs/entities. [Accessed: 11-Jul-2019].</w:t>
      </w:r>
    </w:p>
    <w:p w14:paraId="31FAC9AA" w14:textId="77777777" w:rsidR="0000087F" w:rsidRPr="0000087F" w:rsidRDefault="0000087F" w:rsidP="00993926">
      <w:pPr>
        <w:rPr>
          <w:lang w:val="en-GB"/>
        </w:rPr>
      </w:pPr>
      <w:r w:rsidRPr="0000087F">
        <w:rPr>
          <w:lang w:val="en-GB"/>
        </w:rPr>
        <w:t>[22]</w:t>
      </w:r>
      <w:r w:rsidRPr="0000087F">
        <w:rPr>
          <w:lang w:val="en-GB"/>
        </w:rPr>
        <w:tab/>
        <w:t xml:space="preserve">“Intents | Actions on Google,” </w:t>
      </w:r>
      <w:r w:rsidRPr="0000087F">
        <w:rPr>
          <w:i/>
          <w:iCs/>
          <w:lang w:val="en-GB"/>
        </w:rPr>
        <w:t>Google Developers</w:t>
      </w:r>
      <w:r w:rsidRPr="0000087F">
        <w:rPr>
          <w:lang w:val="en-GB"/>
        </w:rPr>
        <w:t>. [Online]. Available: https://developers.google.com/actions/reference/rest/intents. [Accessed: 11-Jul-2019].</w:t>
      </w:r>
    </w:p>
    <w:p w14:paraId="7D17548C" w14:textId="77777777" w:rsidR="0000087F" w:rsidRPr="0000087F" w:rsidRDefault="0000087F" w:rsidP="00993926">
      <w:pPr>
        <w:rPr>
          <w:lang w:val="en-GB"/>
        </w:rPr>
      </w:pPr>
      <w:r w:rsidRPr="0000087F">
        <w:rPr>
          <w:lang w:val="en-GB"/>
        </w:rPr>
        <w:t>[23]</w:t>
      </w:r>
      <w:r w:rsidRPr="0000087F">
        <w:rPr>
          <w:lang w:val="en-GB"/>
        </w:rPr>
        <w:tab/>
        <w:t>“SiriKit | Apple Developer Documentation.” [Online]. Available: https://developer.apple.com/documentation/sirikit. [Accessed: 11-Jul-2019].</w:t>
      </w:r>
    </w:p>
    <w:p w14:paraId="03137E3E" w14:textId="77777777" w:rsidR="0000087F" w:rsidRPr="0000087F" w:rsidRDefault="0000087F" w:rsidP="00993926">
      <w:pPr>
        <w:rPr>
          <w:lang w:val="en-GB"/>
        </w:rPr>
      </w:pPr>
      <w:r w:rsidRPr="0000087F">
        <w:rPr>
          <w:lang w:val="en-GB"/>
        </w:rPr>
        <w:t>[24]</w:t>
      </w:r>
      <w:r w:rsidRPr="0000087F">
        <w:rPr>
          <w:lang w:val="en-GB"/>
        </w:rPr>
        <w:tab/>
        <w:t>“Manage an HTTP/2 Connection with AVS | Alexa Voice Service.” [Online]. Available: https://developer.amazon.com/docs/alexa-voice-service/manage-http2-connection.html. [Accessed: 11-Jul-2019].</w:t>
      </w:r>
    </w:p>
    <w:p w14:paraId="1DDEBBE9" w14:textId="77777777" w:rsidR="0000087F" w:rsidRPr="0000087F" w:rsidRDefault="0000087F" w:rsidP="00993926">
      <w:pPr>
        <w:rPr>
          <w:lang w:val="en-GB"/>
        </w:rPr>
      </w:pPr>
      <w:r w:rsidRPr="0000087F">
        <w:rPr>
          <w:lang w:val="en-GB"/>
        </w:rPr>
        <w:t>[25]</w:t>
      </w:r>
      <w:r w:rsidRPr="0000087F">
        <w:rPr>
          <w:lang w:val="en-GB"/>
        </w:rPr>
        <w:tab/>
        <w:t>“Interaction Model | Alexa Voice Service.” [Online]. Available: https://developer.amazon.com/docs/alexa-voice-service/interaction-model.html. [Accessed: 12-Jul-2019].</w:t>
      </w:r>
    </w:p>
    <w:p w14:paraId="04DB93A5" w14:textId="77777777" w:rsidR="0000087F" w:rsidRPr="0000087F" w:rsidRDefault="0000087F" w:rsidP="00993926">
      <w:pPr>
        <w:rPr>
          <w:lang w:val="en-GB"/>
        </w:rPr>
      </w:pPr>
      <w:r w:rsidRPr="0000087F">
        <w:rPr>
          <w:lang w:val="en-GB"/>
        </w:rPr>
        <w:t>[26]</w:t>
      </w:r>
      <w:r w:rsidRPr="0000087F">
        <w:rPr>
          <w:lang w:val="en-GB"/>
        </w:rPr>
        <w:tab/>
        <w:t>“Capabilities API | Alexa Voice Service.” [Online]. Available: https://developer.amazon.com/docs/alexa-voice-service/capabilities-api.html#use-cases. [Accessed: 11-Jul-2019].</w:t>
      </w:r>
    </w:p>
    <w:p w14:paraId="76BBDBAF" w14:textId="77777777" w:rsidR="0000087F" w:rsidRPr="0000087F" w:rsidRDefault="0000087F" w:rsidP="00993926">
      <w:pPr>
        <w:rPr>
          <w:lang w:val="en-GB"/>
        </w:rPr>
      </w:pPr>
      <w:r w:rsidRPr="0000087F">
        <w:rPr>
          <w:lang w:val="en-GB"/>
        </w:rPr>
        <w:t>[27]</w:t>
      </w:r>
      <w:r w:rsidRPr="0000087F">
        <w:rPr>
          <w:lang w:val="en-GB"/>
        </w:rPr>
        <w:tab/>
        <w:t>“Xam.Plugins.TextToSpeech 4.0.0.7.” [Online]. Available: https://www.nuget.org/packages/Xam.Plugins.TextToSpeech/. [Accessed: 16-Jul-2019].</w:t>
      </w:r>
    </w:p>
    <w:p w14:paraId="1FE7B200" w14:textId="77777777" w:rsidR="0000087F" w:rsidRPr="0000087F" w:rsidRDefault="0000087F" w:rsidP="00993926">
      <w:pPr>
        <w:rPr>
          <w:lang w:val="en-GB"/>
        </w:rPr>
      </w:pPr>
      <w:r w:rsidRPr="0000087F">
        <w:rPr>
          <w:lang w:val="en-GB"/>
        </w:rPr>
        <w:t>[28]</w:t>
      </w:r>
      <w:r w:rsidRPr="0000087F">
        <w:rPr>
          <w:lang w:val="en-GB"/>
        </w:rPr>
        <w:tab/>
        <w:t>“Google.Cloud.TextToSpeech.V1 1.0.0.” [Online]. Available: https://www.nuget.org/packages/Google.Cloud.TextToSpeech.V1/. [Accessed: 16-Jul-2019].</w:t>
      </w:r>
    </w:p>
    <w:p w14:paraId="16A4735C" w14:textId="77777777" w:rsidR="0000087F" w:rsidRPr="0000087F" w:rsidRDefault="0000087F" w:rsidP="00993926">
      <w:pPr>
        <w:rPr>
          <w:lang w:val="en-GB"/>
        </w:rPr>
      </w:pPr>
      <w:r w:rsidRPr="0000087F">
        <w:rPr>
          <w:lang w:val="en-GB"/>
        </w:rPr>
        <w:lastRenderedPageBreak/>
        <w:t>[29]</w:t>
      </w:r>
      <w:r w:rsidRPr="0000087F">
        <w:rPr>
          <w:lang w:val="en-GB"/>
        </w:rPr>
        <w:tab/>
        <w:t>“Supported platforms | Google Cloud APIs.” [Online]. Available: https://googleapis.github.io/google-cloud-dotnet/docs/guides/platforms.html. [Accessed: 16-Jul-2019].</w:t>
      </w:r>
    </w:p>
    <w:p w14:paraId="3DEA3D3B" w14:textId="77777777" w:rsidR="0000087F" w:rsidRPr="0000087F" w:rsidRDefault="0000087F" w:rsidP="00993926">
      <w:pPr>
        <w:rPr>
          <w:lang w:val="en-GB"/>
        </w:rPr>
      </w:pPr>
      <w:r w:rsidRPr="0000087F">
        <w:rPr>
          <w:lang w:val="en-GB"/>
        </w:rPr>
        <w:t>[30]</w:t>
      </w:r>
      <w:r w:rsidRPr="0000087F">
        <w:rPr>
          <w:lang w:val="en-GB"/>
        </w:rPr>
        <w:tab/>
        <w:t>“Snow.Xam.Plugins.TextToSpeech 2.0.2.” [Online]. Available: https://www.nuget.org/packages/Snow.Xam.Plugins.TextToSpeech/. [Accessed: 16-Jul-2019].</w:t>
      </w:r>
    </w:p>
    <w:p w14:paraId="5E3BCBBC" w14:textId="77777777" w:rsidR="0000087F" w:rsidRPr="0000087F" w:rsidRDefault="0000087F" w:rsidP="00993926">
      <w:pPr>
        <w:rPr>
          <w:lang w:val="en-GB"/>
        </w:rPr>
      </w:pPr>
      <w:r w:rsidRPr="0000087F">
        <w:rPr>
          <w:lang w:val="en-GB"/>
        </w:rPr>
        <w:t>[31]</w:t>
      </w:r>
      <w:r w:rsidRPr="0000087F">
        <w:rPr>
          <w:lang w:val="en-GB"/>
        </w:rPr>
        <w:tab/>
        <w:t xml:space="preserve">“Top 10 Cross-Platform Mobile Development Tools,” </w:t>
      </w:r>
      <w:r w:rsidRPr="0000087F">
        <w:rPr>
          <w:i/>
          <w:iCs/>
          <w:lang w:val="en-GB"/>
        </w:rPr>
        <w:t>Hongkiat</w:t>
      </w:r>
      <w:r w:rsidRPr="0000087F">
        <w:rPr>
          <w:lang w:val="en-GB"/>
        </w:rPr>
        <w:t>, 17-Aug-2016. [Online]. Available: https://www.hongkiat.com/blog/cross-mobile-platform-framework-wora/. [Accessed: 11-Jul-2019].</w:t>
      </w:r>
    </w:p>
    <w:p w14:paraId="3703DA31" w14:textId="77777777" w:rsidR="0000087F" w:rsidRPr="0000087F" w:rsidRDefault="0000087F" w:rsidP="00993926">
      <w:pPr>
        <w:rPr>
          <w:lang w:val="en-GB"/>
        </w:rPr>
      </w:pPr>
      <w:r w:rsidRPr="0000087F">
        <w:rPr>
          <w:lang w:val="en-GB"/>
        </w:rPr>
        <w:t>[32]</w:t>
      </w:r>
      <w:r w:rsidRPr="0000087F">
        <w:rPr>
          <w:lang w:val="en-GB"/>
        </w:rPr>
        <w:tab/>
        <w:t xml:space="preserve">“Why developers like Gluon,” </w:t>
      </w:r>
      <w:r w:rsidRPr="0000087F">
        <w:rPr>
          <w:i/>
          <w:iCs/>
          <w:lang w:val="en-GB"/>
        </w:rPr>
        <w:t>StackShare</w:t>
      </w:r>
      <w:r w:rsidRPr="0000087F">
        <w:rPr>
          <w:lang w:val="en-GB"/>
        </w:rPr>
        <w:t>. [Online]. Available: https://stackshare.io/gluon. [Accessed: 11-Jul-2019].</w:t>
      </w:r>
    </w:p>
    <w:p w14:paraId="29D65D0C" w14:textId="77777777" w:rsidR="0000087F" w:rsidRPr="0000087F" w:rsidRDefault="0000087F" w:rsidP="00993926">
      <w:pPr>
        <w:rPr>
          <w:lang w:val="en-GB"/>
        </w:rPr>
      </w:pPr>
      <w:r w:rsidRPr="0000087F">
        <w:rPr>
          <w:lang w:val="en-GB"/>
        </w:rPr>
        <w:t>[33]</w:t>
      </w:r>
      <w:r w:rsidRPr="0000087F">
        <w:rPr>
          <w:lang w:val="en-GB"/>
        </w:rPr>
        <w:tab/>
        <w:t xml:space="preserve">“Dialogflow vs Lex vs Watson vs Wit vs Azure Bot | What to Choose?,” </w:t>
      </w:r>
      <w:r w:rsidRPr="0000087F">
        <w:rPr>
          <w:i/>
          <w:iCs/>
          <w:lang w:val="en-GB"/>
        </w:rPr>
        <w:t>Kommunicate Blog</w:t>
      </w:r>
      <w:r w:rsidRPr="0000087F">
        <w:rPr>
          <w:lang w:val="en-GB"/>
        </w:rPr>
        <w:t>, 10-May-2019. .</w:t>
      </w:r>
    </w:p>
    <w:p w14:paraId="1FBC67A2" w14:textId="77777777" w:rsidR="0000087F" w:rsidRPr="0000087F" w:rsidRDefault="0000087F" w:rsidP="00993926">
      <w:pPr>
        <w:rPr>
          <w:lang w:val="en-GB"/>
        </w:rPr>
      </w:pPr>
      <w:r w:rsidRPr="0000087F">
        <w:rPr>
          <w:lang w:val="en-GB"/>
        </w:rPr>
        <w:t>[34]</w:t>
      </w:r>
      <w:r w:rsidRPr="0000087F">
        <w:rPr>
          <w:lang w:val="en-GB"/>
        </w:rPr>
        <w:tab/>
        <w:t xml:space="preserve">“Languages | Dialogflow Documentation,” </w:t>
      </w:r>
      <w:r w:rsidRPr="0000087F">
        <w:rPr>
          <w:i/>
          <w:iCs/>
          <w:lang w:val="en-GB"/>
        </w:rPr>
        <w:t>Google Cloud</w:t>
      </w:r>
      <w:r w:rsidRPr="0000087F">
        <w:rPr>
          <w:lang w:val="en-GB"/>
        </w:rPr>
        <w:t>. [Online]. Available: https://cloud.google.com/dialogflow/docs/reference/language. [Accessed: 11-Jul-2019].</w:t>
      </w:r>
    </w:p>
    <w:p w14:paraId="19E07644" w14:textId="77777777" w:rsidR="0000087F" w:rsidRPr="0000087F" w:rsidRDefault="0000087F" w:rsidP="00993926">
      <w:pPr>
        <w:rPr>
          <w:lang w:val="en-GB"/>
        </w:rPr>
      </w:pPr>
      <w:r w:rsidRPr="0000087F">
        <w:rPr>
          <w:lang w:val="en-GB"/>
        </w:rPr>
        <w:t>[35]</w:t>
      </w:r>
      <w:r w:rsidRPr="0000087F">
        <w:rPr>
          <w:lang w:val="en-GB"/>
        </w:rPr>
        <w:tab/>
        <w:t>“Limits - Amazon Lex.” [Online]. Available: https://docs.aws.amazon.com/lex/latest/dg/gl-limits.html. [Accessed: 18-Jul-2019].</w:t>
      </w:r>
    </w:p>
    <w:p w14:paraId="5325BBF5" w14:textId="77777777" w:rsidR="0000087F" w:rsidRPr="0000087F" w:rsidRDefault="0000087F" w:rsidP="00993926">
      <w:pPr>
        <w:rPr>
          <w:lang w:val="en-GB"/>
        </w:rPr>
      </w:pPr>
      <w:r w:rsidRPr="0000087F">
        <w:rPr>
          <w:lang w:val="en-GB"/>
        </w:rPr>
        <w:t>[36]</w:t>
      </w:r>
      <w:r w:rsidRPr="0000087F">
        <w:rPr>
          <w:lang w:val="en-GB"/>
        </w:rPr>
        <w:tab/>
        <w:t>“Watson Assistant Pricing | IBM Cloud.” [Online]. Available: https://www.ibm.com/cloud/watson-assistant/pricing/. [Accessed: 11-Jul-2019].</w:t>
      </w:r>
    </w:p>
    <w:p w14:paraId="69A89B1D" w14:textId="77777777" w:rsidR="0000087F" w:rsidRPr="0000087F" w:rsidRDefault="0000087F" w:rsidP="00993926">
      <w:pPr>
        <w:rPr>
          <w:lang w:val="en-GB"/>
        </w:rPr>
      </w:pPr>
      <w:r w:rsidRPr="0000087F">
        <w:rPr>
          <w:lang w:val="en-GB"/>
        </w:rPr>
        <w:t>[37]</w:t>
      </w:r>
      <w:r w:rsidRPr="0000087F">
        <w:rPr>
          <w:lang w:val="en-GB"/>
        </w:rPr>
        <w:tab/>
        <w:t>“Supported languages.” [Online]. Available: https://cloud.ibm.com/docs/services/assistant?topic=assistant-language-support#language-support. [Accessed: 11-Jul-2019].</w:t>
      </w:r>
    </w:p>
    <w:p w14:paraId="0453A412" w14:textId="77777777" w:rsidR="0000087F" w:rsidRPr="0000087F" w:rsidRDefault="0000087F" w:rsidP="00993926">
      <w:pPr>
        <w:rPr>
          <w:lang w:val="en-GB"/>
        </w:rPr>
      </w:pPr>
      <w:r w:rsidRPr="0000087F">
        <w:rPr>
          <w:lang w:val="en-GB"/>
        </w:rPr>
        <w:t>[38]</w:t>
      </w:r>
      <w:r w:rsidRPr="0000087F">
        <w:rPr>
          <w:lang w:val="en-GB"/>
        </w:rPr>
        <w:tab/>
        <w:t>“Wit.ai.” [Online]. Available: https://wit.ai/faq. [Accessed: 18-Jul-2019].</w:t>
      </w:r>
    </w:p>
    <w:p w14:paraId="17C9F5AC" w14:textId="77777777" w:rsidR="0000087F" w:rsidRPr="0000087F" w:rsidRDefault="0000087F" w:rsidP="00993926">
      <w:pPr>
        <w:rPr>
          <w:lang w:val="en-GB"/>
        </w:rPr>
      </w:pPr>
      <w:r w:rsidRPr="0000087F">
        <w:rPr>
          <w:lang w:val="en-GB"/>
        </w:rPr>
        <w:t>[39]</w:t>
      </w:r>
      <w:r w:rsidRPr="0000087F">
        <w:rPr>
          <w:lang w:val="en-GB"/>
        </w:rPr>
        <w:tab/>
        <w:t>“Why Great Designers Steal—and Are Proud of It :: UXmatters.” [Online]. Available: https://www.uxmatters.com/mt/archives/2011/04/why-great-designers-stealand-are-proud-of-it.php. [Accessed: 18-Jul-2019].</w:t>
      </w:r>
    </w:p>
    <w:p w14:paraId="39E284A0" w14:textId="77777777" w:rsidR="0000087F" w:rsidRPr="0000087F" w:rsidRDefault="0000087F" w:rsidP="00993926">
      <w:pPr>
        <w:rPr>
          <w:lang w:val="en-GB"/>
        </w:rPr>
      </w:pPr>
      <w:r w:rsidRPr="0000087F">
        <w:rPr>
          <w:lang w:val="en-GB"/>
        </w:rPr>
        <w:t>[40]</w:t>
      </w:r>
      <w:r w:rsidRPr="0000087F">
        <w:rPr>
          <w:lang w:val="en-GB"/>
        </w:rPr>
        <w:tab/>
        <w:t>“Xam.Plugins.Forms.ImageCircle 3.0.0.5.” [Online]. Available: https://www.nuget.org/packages/Xam.Plugins.Forms.ImageCircle/. [Accessed: 20-Jul-2019].</w:t>
      </w:r>
    </w:p>
    <w:p w14:paraId="4206D05B" w14:textId="77777777" w:rsidR="0000087F" w:rsidRPr="0000087F" w:rsidRDefault="0000087F" w:rsidP="00993926">
      <w:pPr>
        <w:rPr>
          <w:lang w:val="en-GB"/>
        </w:rPr>
      </w:pPr>
      <w:r w:rsidRPr="0000087F">
        <w:rPr>
          <w:lang w:val="en-GB"/>
        </w:rPr>
        <w:t>[41]</w:t>
      </w:r>
      <w:r w:rsidRPr="0000087F">
        <w:rPr>
          <w:lang w:val="en-GB"/>
        </w:rPr>
        <w:tab/>
        <w:t>“Rg.Plugins.Popup 1.1.5.188.” [Online]. Available: https://www.nuget.org/packages/Rg.Plugins.Popup/. [Accessed: 20-Jul-2019].</w:t>
      </w:r>
    </w:p>
    <w:p w14:paraId="1A7411EC" w14:textId="77777777" w:rsidR="0000087F" w:rsidRPr="0000087F" w:rsidRDefault="0000087F" w:rsidP="00993926">
      <w:pPr>
        <w:rPr>
          <w:lang w:val="en-GB"/>
        </w:rPr>
      </w:pPr>
      <w:r w:rsidRPr="0000087F">
        <w:rPr>
          <w:lang w:val="en-GB"/>
        </w:rPr>
        <w:t>[42]</w:t>
      </w:r>
      <w:r w:rsidRPr="0000087F">
        <w:rPr>
          <w:lang w:val="en-GB"/>
        </w:rPr>
        <w:tab/>
        <w:t>“GitHub - jamesmontemagno/PermissionsPlugin: Check and Request Permissions Plugin for Xamarin and Windows.” [Online]. Available: https://github.com/jamesmontemagno/PermissionsPlugin. [Accessed: 20-Jul-2019].</w:t>
      </w:r>
    </w:p>
    <w:p w14:paraId="71E03C8F" w14:textId="77777777" w:rsidR="0000087F" w:rsidRPr="0000087F" w:rsidRDefault="0000087F" w:rsidP="00993926">
      <w:pPr>
        <w:rPr>
          <w:lang w:val="en-GB"/>
        </w:rPr>
      </w:pPr>
      <w:r w:rsidRPr="0000087F">
        <w:rPr>
          <w:lang w:val="en-GB"/>
        </w:rPr>
        <w:lastRenderedPageBreak/>
        <w:t>[43]</w:t>
      </w:r>
      <w:r w:rsidRPr="0000087F">
        <w:rPr>
          <w:lang w:val="en-GB"/>
        </w:rPr>
        <w:tab/>
        <w:t xml:space="preserve">C. Clarke, </w:t>
      </w:r>
      <w:r w:rsidRPr="0000087F">
        <w:rPr>
          <w:i/>
          <w:iCs/>
          <w:lang w:val="en-GB"/>
        </w:rPr>
        <w:t>Cross-platform calendar API plugin for Xamarin and Windows: TheAlmightyBob/Calendars</w:t>
      </w:r>
      <w:r w:rsidRPr="0000087F">
        <w:rPr>
          <w:lang w:val="en-GB"/>
        </w:rPr>
        <w:t>. 2019.</w:t>
      </w:r>
    </w:p>
    <w:p w14:paraId="5AAF4E0E" w14:textId="142F1FB1" w:rsidR="001C6BC6" w:rsidRPr="001C6BC6" w:rsidRDefault="0000087F" w:rsidP="00993926">
      <w:pPr>
        <w:rPr>
          <w:lang w:val="en-GB"/>
        </w:rPr>
      </w:pPr>
      <w:r w:rsidRPr="0000087F">
        <w:rPr>
          <w:lang w:val="en-GB"/>
        </w:rPr>
        <w:t>[44]</w:t>
      </w:r>
      <w:r w:rsidRPr="0000087F">
        <w:rPr>
          <w:lang w:val="en-GB"/>
        </w:rPr>
        <w:tab/>
        <w:t>dotnet-bot, “Page.OnAppearing Method (Xamarin.Forms).” [Online]. Available: https://docs.microsoft.com/en-us/dotnet/api/xamarin.forms.page.onappearing. [Accessed: 24-Jul-2019].</w:t>
      </w:r>
    </w:p>
    <w:p w14:paraId="44633D5D" w14:textId="556374F6" w:rsidR="001C6BC6" w:rsidRDefault="00456257" w:rsidP="00993926">
      <w:pPr>
        <w:rPr>
          <w:lang w:val="en-US"/>
        </w:rPr>
      </w:pPr>
      <w:r w:rsidRPr="00F167A6">
        <w:rPr>
          <w:lang w:val="en-US"/>
        </w:rPr>
        <w:fldChar w:fldCharType="end"/>
      </w:r>
    </w:p>
    <w:p w14:paraId="638AEA1D" w14:textId="77777777" w:rsidR="001C6BC6" w:rsidRDefault="001C6BC6">
      <w:pPr>
        <w:tabs>
          <w:tab w:val="clear" w:pos="851"/>
        </w:tabs>
        <w:spacing w:after="0" w:line="240" w:lineRule="auto"/>
        <w:jc w:val="left"/>
        <w:rPr>
          <w:lang w:val="en-US"/>
        </w:rPr>
      </w:pPr>
      <w:r>
        <w:rPr>
          <w:lang w:val="en-US"/>
        </w:rPr>
        <w:br w:type="page"/>
      </w:r>
    </w:p>
    <w:p w14:paraId="4A811730" w14:textId="124ABB48" w:rsidR="002C6818" w:rsidRDefault="001C6BC6" w:rsidP="00FE5AFD">
      <w:pPr>
        <w:pStyle w:val="Heading1"/>
        <w:numPr>
          <w:ilvl w:val="0"/>
          <w:numId w:val="25"/>
        </w:numPr>
        <w:ind w:left="426"/>
        <w:rPr>
          <w:lang w:val="en-US"/>
        </w:rPr>
      </w:pPr>
      <w:bookmarkStart w:id="401" w:name="_Toc14977847"/>
      <w:r>
        <w:rPr>
          <w:lang w:val="en-US"/>
        </w:rPr>
        <w:lastRenderedPageBreak/>
        <w:t>Appendix</w:t>
      </w:r>
      <w:bookmarkEnd w:id="401"/>
    </w:p>
    <w:p w14:paraId="28F0C395" w14:textId="435DB03B" w:rsidR="000F4425" w:rsidRPr="00993926" w:rsidRDefault="000F4425" w:rsidP="00993926">
      <w:pPr>
        <w:rPr>
          <w:lang w:val="en-US"/>
        </w:rPr>
      </w:pPr>
    </w:p>
    <w:sectPr w:rsidR="000F4425" w:rsidRPr="00993926" w:rsidSect="005B6D9D">
      <w:footerReference w:type="even" r:id="rId47"/>
      <w:footerReference w:type="default" r:id="rId48"/>
      <w:headerReference w:type="first" r:id="rId49"/>
      <w:footerReference w:type="first" r:id="rId50"/>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Kalunder Madlaina" w:date="2019-07-26T13:29:00Z" w:initials="KM">
    <w:p w14:paraId="2C194866" w14:textId="77ABCC24" w:rsidR="00711D72" w:rsidRDefault="00711D72">
      <w:pPr>
        <w:pStyle w:val="CommentText"/>
        <w:rPr>
          <w:lang w:val="en-US"/>
        </w:rPr>
      </w:pPr>
      <w:r>
        <w:rPr>
          <w:rStyle w:val="CommentReference"/>
        </w:rPr>
        <w:annotationRef/>
      </w:r>
      <w:r w:rsidRPr="00711D72">
        <w:rPr>
          <w:lang w:val="en-US"/>
        </w:rPr>
        <w:t xml:space="preserve">What </w:t>
      </w:r>
      <w:proofErr w:type="spellStart"/>
      <w:r w:rsidRPr="00711D72">
        <w:rPr>
          <w:lang w:val="en-US"/>
        </w:rPr>
        <w:t>ist</w:t>
      </w:r>
      <w:proofErr w:type="spellEnd"/>
      <w:r w:rsidRPr="00711D72">
        <w:rPr>
          <w:lang w:val="en-US"/>
        </w:rPr>
        <w:t xml:space="preserve"> he SE?</w:t>
      </w:r>
      <w:r>
        <w:rPr>
          <w:lang w:val="en-US"/>
        </w:rPr>
        <w:br/>
      </w:r>
      <w:proofErr w:type="spellStart"/>
      <w:r>
        <w:rPr>
          <w:lang w:val="en-US"/>
        </w:rPr>
        <w:t>eg.</w:t>
      </w:r>
      <w:proofErr w:type="spellEnd"/>
      <w:r>
        <w:rPr>
          <w:lang w:val="en-US"/>
        </w:rPr>
        <w:t xml:space="preserve"> The Swiss Engineering Association (SEA) is a Swiss non-profit organization that aims to provide resources and networking opportunities to Swiss Engineers. Sub-Chapters are self-organized (?) and offer (members and non-members) a variety of events to book via its platform</w:t>
      </w:r>
      <w:r w:rsidR="00591B5C">
        <w:rPr>
          <w:lang w:val="en-US"/>
        </w:rPr>
        <w:t>, however th</w:t>
      </w:r>
      <w:r>
        <w:rPr>
          <w:lang w:val="en-US"/>
        </w:rPr>
        <w:t>e booking process is not standardized</w:t>
      </w:r>
      <w:r w:rsidR="00591B5C">
        <w:rPr>
          <w:lang w:val="en-US"/>
        </w:rPr>
        <w:t>. This</w:t>
      </w:r>
      <w:r>
        <w:rPr>
          <w:lang w:val="en-US"/>
        </w:rPr>
        <w:t xml:space="preserve"> </w:t>
      </w:r>
      <w:r w:rsidR="00591B5C">
        <w:rPr>
          <w:lang w:val="en-US"/>
        </w:rPr>
        <w:t xml:space="preserve">leads to </w:t>
      </w:r>
      <w:proofErr w:type="gramStart"/>
      <w:r w:rsidR="00591B5C">
        <w:rPr>
          <w:lang w:val="en-US"/>
        </w:rPr>
        <w:t>…</w:t>
      </w:r>
      <w:r>
        <w:rPr>
          <w:lang w:val="en-US"/>
        </w:rPr>
        <w:t>[</w:t>
      </w:r>
      <w:proofErr w:type="gramEnd"/>
      <w:r>
        <w:rPr>
          <w:lang w:val="en-US"/>
        </w:rPr>
        <w:t>problem statement]</w:t>
      </w:r>
    </w:p>
    <w:p w14:paraId="7D843CD2" w14:textId="77777777" w:rsidR="00711D72" w:rsidRDefault="00711D72">
      <w:pPr>
        <w:pStyle w:val="CommentText"/>
        <w:rPr>
          <w:lang w:val="en-US"/>
        </w:rPr>
      </w:pPr>
    </w:p>
    <w:p w14:paraId="6D945E09" w14:textId="77777777" w:rsidR="00711D72" w:rsidRDefault="00711D72">
      <w:pPr>
        <w:pStyle w:val="CommentText"/>
        <w:rPr>
          <w:lang w:val="en-US"/>
        </w:rPr>
      </w:pPr>
      <w:r>
        <w:rPr>
          <w:lang w:val="en-US"/>
        </w:rPr>
        <w:t xml:space="preserve">[Proposed </w:t>
      </w:r>
      <w:proofErr w:type="gramStart"/>
      <w:r>
        <w:rPr>
          <w:lang w:val="en-US"/>
        </w:rPr>
        <w:t>solution]…</w:t>
      </w:r>
      <w:proofErr w:type="gramEnd"/>
      <w:r>
        <w:rPr>
          <w:lang w:val="en-US"/>
        </w:rPr>
        <w:t xml:space="preserve"> </w:t>
      </w:r>
    </w:p>
    <w:p w14:paraId="55737DDC" w14:textId="77777777" w:rsidR="00711D72" w:rsidRDefault="00711D72">
      <w:pPr>
        <w:pStyle w:val="CommentText"/>
        <w:rPr>
          <w:lang w:val="en-US"/>
        </w:rPr>
      </w:pPr>
    </w:p>
    <w:p w14:paraId="5E24E1C3" w14:textId="5AC009DE" w:rsidR="00711D72" w:rsidRPr="00711D72" w:rsidRDefault="00711D72">
      <w:pPr>
        <w:pStyle w:val="CommentText"/>
        <w:rPr>
          <w:lang w:val="en-US"/>
        </w:rPr>
      </w:pPr>
      <w:r>
        <w:rPr>
          <w:lang w:val="en-US"/>
        </w:rPr>
        <w:t>The objective of this project is to facilitate […]</w:t>
      </w:r>
    </w:p>
  </w:comment>
  <w:comment w:id="15" w:author="Kalunder Madlaina" w:date="2019-07-26T13:33:00Z" w:initials="KM">
    <w:p w14:paraId="24A543E8" w14:textId="3756C2A8" w:rsidR="00B65111" w:rsidRPr="0075429A" w:rsidRDefault="00B65111">
      <w:pPr>
        <w:pStyle w:val="CommentText"/>
        <w:rPr>
          <w:lang w:val="en-US"/>
        </w:rPr>
      </w:pPr>
      <w:r>
        <w:rPr>
          <w:rStyle w:val="CommentReference"/>
        </w:rPr>
        <w:annotationRef/>
      </w:r>
      <w:r w:rsidRPr="00B65111">
        <w:rPr>
          <w:lang w:val="en-US"/>
        </w:rPr>
        <w:t xml:space="preserve">This is a claim that is not supported by facts. </w:t>
      </w:r>
      <w:proofErr w:type="spellStart"/>
      <w:r w:rsidRPr="0075429A">
        <w:rPr>
          <w:lang w:val="en-US"/>
        </w:rPr>
        <w:t>Eg.</w:t>
      </w:r>
      <w:proofErr w:type="spellEnd"/>
      <w:r w:rsidRPr="0075429A">
        <w:rPr>
          <w:lang w:val="en-US"/>
        </w:rPr>
        <w:t xml:space="preserve"> User tests have shown…</w:t>
      </w:r>
    </w:p>
    <w:p w14:paraId="3026FCC4" w14:textId="4CF1AC52" w:rsidR="00B65111" w:rsidRPr="0075429A" w:rsidRDefault="00B65111" w:rsidP="00B65111">
      <w:pPr>
        <w:pStyle w:val="CommentText"/>
        <w:rPr>
          <w:lang w:val="en-US"/>
        </w:rPr>
      </w:pPr>
    </w:p>
  </w:comment>
  <w:comment w:id="34" w:author="Kalunder Madlaina" w:date="2019-07-26T10:27:00Z" w:initials="KM">
    <w:p w14:paraId="640DEA67" w14:textId="3194BAD7" w:rsidR="00214482" w:rsidRPr="00711D72" w:rsidRDefault="008939A7">
      <w:pPr>
        <w:pStyle w:val="CommentText"/>
        <w:rPr>
          <w:lang w:val="en-US"/>
        </w:rPr>
      </w:pPr>
      <w:proofErr w:type="spellStart"/>
      <w:r w:rsidRPr="00711D72">
        <w:rPr>
          <w:lang w:val="en-US"/>
        </w:rPr>
        <w:t>as</w:t>
      </w:r>
      <w:r w:rsidR="00214482">
        <w:rPr>
          <w:rStyle w:val="CommentReference"/>
        </w:rPr>
        <w:annotationRef/>
      </w:r>
      <w:r w:rsidR="00214482" w:rsidRPr="00711D72">
        <w:rPr>
          <w:lang w:val="en-US"/>
        </w:rPr>
        <w:t>Voice</w:t>
      </w:r>
      <w:proofErr w:type="spellEnd"/>
      <w:r w:rsidR="00214482" w:rsidRPr="00711D72">
        <w:rPr>
          <w:lang w:val="en-US"/>
        </w:rPr>
        <w:t>?</w:t>
      </w:r>
    </w:p>
  </w:comment>
  <w:comment w:id="36" w:author="Kalunder Madlaina" w:date="2019-07-26T10:27:00Z" w:initials="KM">
    <w:p w14:paraId="16D3D461" w14:textId="2813302E" w:rsidR="00214482" w:rsidRPr="00214482" w:rsidRDefault="00214482">
      <w:pPr>
        <w:pStyle w:val="CommentText"/>
        <w:rPr>
          <w:lang w:val="en-US"/>
        </w:rPr>
      </w:pPr>
      <w:r>
        <w:rPr>
          <w:rStyle w:val="CommentReference"/>
        </w:rPr>
        <w:annotationRef/>
      </w:r>
      <w:r w:rsidRPr="00214482">
        <w:rPr>
          <w:lang w:val="en-US"/>
        </w:rPr>
        <w:t>Project scope -&gt; some boundaries w</w:t>
      </w:r>
      <w:r>
        <w:rPr>
          <w:lang w:val="en-US"/>
        </w:rPr>
        <w:t xml:space="preserve">ere set, </w:t>
      </w:r>
      <w:proofErr w:type="spellStart"/>
      <w:r>
        <w:rPr>
          <w:lang w:val="en-US"/>
        </w:rPr>
        <w:t>eg.</w:t>
      </w:r>
      <w:proofErr w:type="spellEnd"/>
      <w:r>
        <w:rPr>
          <w:lang w:val="en-US"/>
        </w:rPr>
        <w:t xml:space="preserve"> Cross platform</w:t>
      </w:r>
      <w:r>
        <w:rPr>
          <w:lang w:val="en-US"/>
        </w:rPr>
        <w:br/>
        <w:t>-&gt; Specific requirements are never a part of the IP5/6 projects, as those are scientific projects</w:t>
      </w:r>
    </w:p>
  </w:comment>
  <w:comment w:id="37" w:author="Kalunder Madlaina" w:date="2019-07-26T10:28:00Z" w:initials="KM">
    <w:p w14:paraId="785D4EBC" w14:textId="785704F2" w:rsidR="00214482" w:rsidRPr="00214482" w:rsidRDefault="00214482">
      <w:pPr>
        <w:pStyle w:val="CommentText"/>
        <w:rPr>
          <w:lang w:val="en-US"/>
        </w:rPr>
      </w:pPr>
      <w:r>
        <w:rPr>
          <w:rStyle w:val="CommentReference"/>
        </w:rPr>
        <w:annotationRef/>
      </w:r>
      <w:r w:rsidRPr="00214482">
        <w:rPr>
          <w:lang w:val="en-US"/>
        </w:rPr>
        <w:t>Short description</w:t>
      </w:r>
    </w:p>
  </w:comment>
  <w:comment w:id="38" w:author="Kalunder Madlaina" w:date="2019-07-26T10:29:00Z" w:initials="KM">
    <w:p w14:paraId="3D65AB3B" w14:textId="194C9F17" w:rsidR="00214482" w:rsidRPr="00214482" w:rsidRDefault="00214482">
      <w:pPr>
        <w:pStyle w:val="CommentText"/>
        <w:rPr>
          <w:lang w:val="en-US"/>
        </w:rPr>
      </w:pPr>
      <w:r>
        <w:rPr>
          <w:rStyle w:val="CommentReference"/>
        </w:rPr>
        <w:annotationRef/>
      </w:r>
      <w:r w:rsidRPr="00214482">
        <w:rPr>
          <w:lang w:val="en-US"/>
        </w:rPr>
        <w:t>What is a high level of user ex</w:t>
      </w:r>
      <w:r>
        <w:rPr>
          <w:lang w:val="en-US"/>
        </w:rPr>
        <w:t>perience?</w:t>
      </w:r>
    </w:p>
  </w:comment>
  <w:comment w:id="40" w:author="Kalunder Madlaina" w:date="2019-07-26T13:37:00Z" w:initials="KM">
    <w:p w14:paraId="175F6AA2" w14:textId="455A5E5A" w:rsidR="00B4323E" w:rsidRDefault="00B4323E">
      <w:pPr>
        <w:pStyle w:val="CommentText"/>
      </w:pPr>
      <w:r>
        <w:rPr>
          <w:rStyle w:val="CommentReference"/>
        </w:rPr>
        <w:annotationRef/>
      </w:r>
      <w:proofErr w:type="spellStart"/>
      <w:r>
        <w:t>Process</w:t>
      </w:r>
      <w:proofErr w:type="spellEnd"/>
      <w:r>
        <w:t xml:space="preserve"> </w:t>
      </w:r>
      <w:proofErr w:type="spellStart"/>
      <w:r>
        <w:t>description</w:t>
      </w:r>
      <w:proofErr w:type="spellEnd"/>
      <w:r>
        <w:t>…</w:t>
      </w:r>
    </w:p>
  </w:comment>
  <w:comment w:id="42" w:author="Kalunder Madlaina" w:date="2019-07-26T11:10:00Z" w:initials="KM">
    <w:p w14:paraId="03627F11" w14:textId="5BAA942F" w:rsidR="00C978BA" w:rsidRPr="00C978BA" w:rsidRDefault="00C978BA" w:rsidP="00C978BA">
      <w:pPr>
        <w:pStyle w:val="CommentText"/>
        <w:numPr>
          <w:ilvl w:val="0"/>
          <w:numId w:val="27"/>
        </w:numPr>
        <w:rPr>
          <w:lang w:val="en-US"/>
        </w:rPr>
      </w:pPr>
      <w:r>
        <w:rPr>
          <w:rStyle w:val="CommentReference"/>
        </w:rPr>
        <w:annotationRef/>
      </w:r>
      <w:r w:rsidRPr="00C978BA">
        <w:rPr>
          <w:lang w:val="en-US"/>
        </w:rPr>
        <w:t xml:space="preserve">Belongs in the evaluation </w:t>
      </w:r>
      <w:proofErr w:type="spellStart"/>
      <w:r w:rsidRPr="00C978BA">
        <w:rPr>
          <w:lang w:val="en-US"/>
        </w:rPr>
        <w:t>oft</w:t>
      </w:r>
      <w:proofErr w:type="spellEnd"/>
      <w:r w:rsidRPr="00C978BA">
        <w:rPr>
          <w:lang w:val="en-US"/>
        </w:rPr>
        <w:t xml:space="preserve"> </w:t>
      </w:r>
      <w:r>
        <w:rPr>
          <w:lang w:val="en-US"/>
        </w:rPr>
        <w:t>the state of the art, not in the introduction</w:t>
      </w:r>
    </w:p>
  </w:comment>
  <w:comment w:id="44" w:author="Kalunder Madlaina" w:date="2019-07-26T16:44:00Z" w:initials="KM">
    <w:p w14:paraId="30203047" w14:textId="6BEFA41D" w:rsidR="00B735CC" w:rsidRPr="00B735CC" w:rsidRDefault="00B735CC">
      <w:pPr>
        <w:pStyle w:val="CommentText"/>
        <w:rPr>
          <w:lang w:val="en-US"/>
        </w:rPr>
      </w:pPr>
      <w:r>
        <w:rPr>
          <w:rStyle w:val="CommentReference"/>
        </w:rPr>
        <w:annotationRef/>
      </w:r>
      <w:r w:rsidRPr="00B735CC">
        <w:rPr>
          <w:lang w:val="en-US"/>
        </w:rPr>
        <w:t>Definition</w:t>
      </w:r>
    </w:p>
  </w:comment>
  <w:comment w:id="45" w:author="Kalunder Madlaina" w:date="2019-07-26T16:45:00Z" w:initials="KM">
    <w:p w14:paraId="19C40A2D" w14:textId="0D233917" w:rsidR="00B735CC" w:rsidRPr="00B735CC" w:rsidRDefault="00B735CC">
      <w:pPr>
        <w:pStyle w:val="CommentText"/>
        <w:rPr>
          <w:lang w:val="en-US"/>
        </w:rPr>
      </w:pPr>
      <w:r>
        <w:rPr>
          <w:rStyle w:val="CommentReference"/>
        </w:rPr>
        <w:annotationRef/>
      </w:r>
      <w:r w:rsidRPr="00B735CC">
        <w:rPr>
          <w:lang w:val="en-US"/>
        </w:rPr>
        <w:t>Sentence structure - precision</w:t>
      </w:r>
    </w:p>
  </w:comment>
  <w:comment w:id="46" w:author="Kalunder Madlaina" w:date="2019-07-26T16:45:00Z" w:initials="KM">
    <w:p w14:paraId="68ABFC43" w14:textId="528893B9" w:rsidR="00B735CC" w:rsidRPr="00B735CC" w:rsidRDefault="00B735CC">
      <w:pPr>
        <w:pStyle w:val="CommentText"/>
        <w:rPr>
          <w:lang w:val="en-US"/>
        </w:rPr>
      </w:pPr>
      <w:r>
        <w:rPr>
          <w:rStyle w:val="CommentReference"/>
        </w:rPr>
        <w:annotationRef/>
      </w:r>
      <w:r w:rsidRPr="00B735CC">
        <w:rPr>
          <w:lang w:val="en-US"/>
        </w:rPr>
        <w:t>definition</w:t>
      </w:r>
    </w:p>
  </w:comment>
  <w:comment w:id="47" w:author="Kalunder Madlaina" w:date="2019-07-26T16:47:00Z" w:initials="KM">
    <w:p w14:paraId="50982CE0" w14:textId="7C6A7667" w:rsidR="00B735CC" w:rsidRPr="00B735CC" w:rsidRDefault="00B735CC">
      <w:pPr>
        <w:pStyle w:val="CommentText"/>
        <w:rPr>
          <w:lang w:val="en-US"/>
        </w:rPr>
      </w:pPr>
      <w:r>
        <w:rPr>
          <w:rStyle w:val="CommentReference"/>
        </w:rPr>
        <w:annotationRef/>
      </w:r>
      <w:r>
        <w:rPr>
          <w:lang w:val="en-US"/>
        </w:rPr>
        <w:t>unclear</w:t>
      </w:r>
    </w:p>
  </w:comment>
  <w:comment w:id="49" w:author="Kalunder Madlaina" w:date="2019-07-26T16:48:00Z" w:initials="KM">
    <w:p w14:paraId="58AC08DB" w14:textId="72F1E254" w:rsidR="00B735CC" w:rsidRPr="00B735CC" w:rsidRDefault="00B735CC">
      <w:pPr>
        <w:pStyle w:val="CommentText"/>
        <w:rPr>
          <w:lang w:val="en-US"/>
        </w:rPr>
      </w:pPr>
      <w:r>
        <w:rPr>
          <w:rStyle w:val="CommentReference"/>
        </w:rPr>
        <w:annotationRef/>
      </w:r>
      <w:r w:rsidRPr="00B735CC">
        <w:rPr>
          <w:lang w:val="en-US"/>
        </w:rPr>
        <w:t>is this relevant?</w:t>
      </w:r>
    </w:p>
  </w:comment>
  <w:comment w:id="66" w:author="Kalunder Madlaina" w:date="2019-07-26T17:03:00Z" w:initials="KM">
    <w:p w14:paraId="4374DC15" w14:textId="4E6481E9" w:rsidR="00DF5E8D" w:rsidRPr="00DF5E8D" w:rsidRDefault="00DF5E8D">
      <w:pPr>
        <w:pStyle w:val="CommentText"/>
        <w:rPr>
          <w:lang w:val="en-US"/>
        </w:rPr>
      </w:pPr>
      <w:r>
        <w:rPr>
          <w:rStyle w:val="CommentReference"/>
        </w:rPr>
        <w:annotationRef/>
      </w:r>
      <w:r w:rsidRPr="00DF5E8D">
        <w:rPr>
          <w:lang w:val="en-US"/>
        </w:rPr>
        <w:t>Complex</w:t>
      </w:r>
      <w:r>
        <w:rPr>
          <w:lang w:val="en-US"/>
        </w:rPr>
        <w:t>, hard-to-read sentence)</w:t>
      </w:r>
    </w:p>
  </w:comment>
  <w:comment w:id="70" w:author="Kalunder Madlaina" w:date="2019-07-26T17:03:00Z" w:initials="KM">
    <w:p w14:paraId="05B711E8" w14:textId="0EC3FC7A" w:rsidR="00DF5E8D" w:rsidRPr="00DF5E8D" w:rsidRDefault="00DF5E8D">
      <w:pPr>
        <w:pStyle w:val="CommentText"/>
        <w:rPr>
          <w:lang w:val="en-US"/>
        </w:rPr>
      </w:pPr>
      <w:r>
        <w:rPr>
          <w:rStyle w:val="CommentReference"/>
        </w:rPr>
        <w:annotationRef/>
      </w:r>
      <w:r w:rsidRPr="00DF5E8D">
        <w:rPr>
          <w:lang w:val="en-US"/>
        </w:rPr>
        <w:t xml:space="preserve">Enumeration </w:t>
      </w:r>
      <w:r>
        <w:rPr>
          <w:lang w:val="en-US"/>
        </w:rPr>
        <w:t xml:space="preserve">hierarchy </w:t>
      </w:r>
      <w:r w:rsidRPr="00DF5E8D">
        <w:rPr>
          <w:lang w:val="en-US"/>
        </w:rPr>
        <w:t xml:space="preserve">makes no sense here. 1.1.1 is ASR, 2.1.1 is MSR and </w:t>
      </w:r>
      <w:r>
        <w:rPr>
          <w:lang w:val="en-US"/>
        </w:rPr>
        <w:t>2.1.2 is silent speech?</w:t>
      </w:r>
    </w:p>
  </w:comment>
  <w:comment w:id="71" w:author="Kalunder Madlaina" w:date="2019-07-26T17:03:00Z" w:initials="KM">
    <w:p w14:paraId="3819B023" w14:textId="2B0B65CF" w:rsidR="00DF5E8D" w:rsidRPr="00DF5E8D" w:rsidRDefault="00DF5E8D">
      <w:pPr>
        <w:pStyle w:val="CommentText"/>
        <w:rPr>
          <w:lang w:val="en-US"/>
        </w:rPr>
      </w:pPr>
      <w:r>
        <w:rPr>
          <w:rStyle w:val="CommentReference"/>
        </w:rPr>
        <w:annotationRef/>
      </w:r>
      <w:r>
        <w:rPr>
          <w:lang w:val="en-US"/>
        </w:rPr>
        <w:t>When is it a model, when an. Algorithm?</w:t>
      </w:r>
    </w:p>
  </w:comment>
  <w:comment w:id="86" w:author="Kalunder Madlaina" w:date="2019-07-26T17:09:00Z" w:initials="KM">
    <w:p w14:paraId="634EE1F3" w14:textId="77777777" w:rsidR="00A646CF" w:rsidRDefault="00A646CF">
      <w:pPr>
        <w:pStyle w:val="CommentText"/>
        <w:rPr>
          <w:lang w:val="en-US"/>
        </w:rPr>
      </w:pPr>
      <w:r>
        <w:rPr>
          <w:rStyle w:val="CommentReference"/>
        </w:rPr>
        <w:annotationRef/>
      </w:r>
      <w:r w:rsidRPr="00A646CF">
        <w:rPr>
          <w:lang w:val="en-US"/>
        </w:rPr>
        <w:t xml:space="preserve">What is voice </w:t>
      </w:r>
      <w:proofErr w:type="spellStart"/>
      <w:r w:rsidRPr="00A646CF">
        <w:rPr>
          <w:lang w:val="en-US"/>
        </w:rPr>
        <w:t>extrection</w:t>
      </w:r>
      <w:proofErr w:type="spellEnd"/>
      <w:r w:rsidRPr="00A646CF">
        <w:rPr>
          <w:lang w:val="en-US"/>
        </w:rPr>
        <w:t xml:space="preserve">? Is this relevant </w:t>
      </w:r>
      <w:proofErr w:type="spellStart"/>
      <w:r w:rsidRPr="00A646CF">
        <w:rPr>
          <w:lang w:val="en-US"/>
        </w:rPr>
        <w:t>tot he</w:t>
      </w:r>
      <w:proofErr w:type="spellEnd"/>
      <w:r w:rsidRPr="00A646CF">
        <w:rPr>
          <w:lang w:val="en-US"/>
        </w:rPr>
        <w:t xml:space="preserve"> </w:t>
      </w:r>
      <w:proofErr w:type="gramStart"/>
      <w:r w:rsidRPr="00A646CF">
        <w:rPr>
          <w:lang w:val="en-US"/>
        </w:rPr>
        <w:t>project</w:t>
      </w:r>
      <w:proofErr w:type="gramEnd"/>
      <w:r w:rsidRPr="00A646CF">
        <w:rPr>
          <w:lang w:val="en-US"/>
        </w:rPr>
        <w:t>? If not, it should not be included in the research</w:t>
      </w:r>
    </w:p>
    <w:p w14:paraId="2DB2F335" w14:textId="77777777" w:rsidR="00337F57" w:rsidRDefault="00337F57">
      <w:pPr>
        <w:pStyle w:val="CommentText"/>
        <w:rPr>
          <w:lang w:val="en-US"/>
        </w:rPr>
      </w:pPr>
    </w:p>
    <w:p w14:paraId="01652EC7" w14:textId="4FCFED86" w:rsidR="00337F57" w:rsidRPr="00A646CF" w:rsidRDefault="00337F57">
      <w:pPr>
        <w:pStyle w:val="CommentText"/>
        <w:rPr>
          <w:lang w:val="en-US"/>
        </w:rPr>
      </w:pPr>
      <w:r>
        <w:rPr>
          <w:lang w:val="en-US"/>
        </w:rPr>
        <w:t xml:space="preserve">Or </w:t>
      </w:r>
      <w:proofErr w:type="spellStart"/>
      <w:r>
        <w:rPr>
          <w:lang w:val="en-US"/>
        </w:rPr>
        <w:t>ist</w:t>
      </w:r>
      <w:proofErr w:type="spellEnd"/>
      <w:r>
        <w:rPr>
          <w:lang w:val="en-US"/>
        </w:rPr>
        <w:t xml:space="preserve"> this a technical research? Then why is it a separate node in the enumeration from state of the art?</w:t>
      </w:r>
    </w:p>
  </w:comment>
  <w:comment w:id="87" w:author="Kalunder Madlaina" w:date="2019-07-26T17:18:00Z" w:initials="KM">
    <w:p w14:paraId="4E86A421" w14:textId="585345EC" w:rsidR="00337F57" w:rsidRPr="00337F57" w:rsidRDefault="00337F57">
      <w:pPr>
        <w:pStyle w:val="CommentText"/>
        <w:rPr>
          <w:lang w:val="en-US"/>
        </w:rPr>
      </w:pPr>
      <w:r>
        <w:rPr>
          <w:rStyle w:val="CommentReference"/>
        </w:rPr>
        <w:annotationRef/>
      </w:r>
      <w:r w:rsidRPr="00337F57">
        <w:rPr>
          <w:lang w:val="en-US"/>
        </w:rPr>
        <w:t xml:space="preserve">Describe the workflow – feature detection – </w:t>
      </w:r>
      <w:r>
        <w:rPr>
          <w:lang w:val="en-US"/>
        </w:rPr>
        <w:t xml:space="preserve">classify words </w:t>
      </w:r>
      <w:proofErr w:type="gramStart"/>
      <w:r>
        <w:rPr>
          <w:lang w:val="en-US"/>
        </w:rPr>
        <w:t>… ?</w:t>
      </w:r>
      <w:proofErr w:type="gramEnd"/>
      <w:r>
        <w:rPr>
          <w:lang w:val="en-US"/>
        </w:rPr>
        <w:t xml:space="preserve"> </w:t>
      </w:r>
    </w:p>
  </w:comment>
  <w:comment w:id="89" w:author="Kalunder Madlaina" w:date="2019-07-26T17:13:00Z" w:initials="KM">
    <w:p w14:paraId="1CAC0FD9" w14:textId="77777777" w:rsidR="00337F57" w:rsidRDefault="00337F57">
      <w:pPr>
        <w:pStyle w:val="CommentText"/>
        <w:rPr>
          <w:lang w:val="en-US"/>
        </w:rPr>
      </w:pPr>
      <w:r>
        <w:rPr>
          <w:rStyle w:val="CommentReference"/>
        </w:rPr>
        <w:annotationRef/>
      </w:r>
      <w:r w:rsidRPr="00337F57">
        <w:rPr>
          <w:lang w:val="en-US"/>
        </w:rPr>
        <w:t>T</w:t>
      </w:r>
      <w:r>
        <w:rPr>
          <w:lang w:val="en-US"/>
        </w:rPr>
        <w:t xml:space="preserve">his section and description of the features is hard-to-read. The technical terms require very specific domain knowledge – but it is </w:t>
      </w:r>
      <w:proofErr w:type="spellStart"/>
      <w:r>
        <w:rPr>
          <w:lang w:val="en-US"/>
        </w:rPr>
        <w:t>ment</w:t>
      </w:r>
      <w:proofErr w:type="spellEnd"/>
      <w:r>
        <w:rPr>
          <w:lang w:val="en-US"/>
        </w:rPr>
        <w:t xml:space="preserve"> as an introduction. </w:t>
      </w:r>
      <w:r>
        <w:rPr>
          <w:lang w:val="en-US"/>
        </w:rPr>
        <w:br/>
      </w:r>
      <w:proofErr w:type="gramStart"/>
      <w:r>
        <w:rPr>
          <w:lang w:val="en-US"/>
        </w:rPr>
        <w:t>Also</w:t>
      </w:r>
      <w:proofErr w:type="gramEnd"/>
      <w:r>
        <w:rPr>
          <w:lang w:val="en-US"/>
        </w:rPr>
        <w:t xml:space="preserve"> it is not clear how this is later used in the project</w:t>
      </w:r>
    </w:p>
    <w:p w14:paraId="5470DFF0" w14:textId="77777777" w:rsidR="00337F57" w:rsidRDefault="00337F57">
      <w:pPr>
        <w:pStyle w:val="CommentText"/>
        <w:rPr>
          <w:lang w:val="en-US"/>
        </w:rPr>
      </w:pPr>
    </w:p>
    <w:p w14:paraId="02556488" w14:textId="60D1D166" w:rsidR="00337F57" w:rsidRPr="00337F57" w:rsidRDefault="00337F57">
      <w:pPr>
        <w:pStyle w:val="CommentText"/>
        <w:rPr>
          <w:lang w:val="en-US"/>
        </w:rPr>
      </w:pPr>
      <w:r>
        <w:rPr>
          <w:lang w:val="en-US"/>
        </w:rPr>
        <w:t>The section could be removed or needs simplification/specification</w:t>
      </w:r>
    </w:p>
  </w:comment>
  <w:comment w:id="102" w:author="Kalunder Madlaina" w:date="2019-07-26T17:19:00Z" w:initials="KM">
    <w:p w14:paraId="5C360930" w14:textId="4FA06CD3" w:rsidR="00337F57" w:rsidRPr="00337F57" w:rsidRDefault="00337F57">
      <w:pPr>
        <w:pStyle w:val="CommentText"/>
        <w:rPr>
          <w:lang w:val="en-US"/>
        </w:rPr>
      </w:pPr>
      <w:r>
        <w:rPr>
          <w:rStyle w:val="CommentReference"/>
        </w:rPr>
        <w:annotationRef/>
      </w:r>
      <w:r w:rsidRPr="00337F57">
        <w:rPr>
          <w:lang w:val="en-US"/>
        </w:rPr>
        <w:t xml:space="preserve">This section should come </w:t>
      </w:r>
      <w:r>
        <w:rPr>
          <w:lang w:val="en-US"/>
        </w:rPr>
        <w:t xml:space="preserve">at the beginning of </w:t>
      </w:r>
      <w:r w:rsidRPr="00337F57">
        <w:rPr>
          <w:lang w:val="en-US"/>
        </w:rPr>
        <w:t xml:space="preserve">the research </w:t>
      </w:r>
      <w:r>
        <w:rPr>
          <w:lang w:val="en-US"/>
        </w:rPr>
        <w:t>in my opinion.</w:t>
      </w:r>
    </w:p>
  </w:comment>
  <w:comment w:id="119" w:author="Kalunder Madlaina" w:date="2019-07-26T17:21:00Z" w:initials="KM">
    <w:p w14:paraId="114A26BF" w14:textId="5E84D9C1" w:rsidR="00080EB9" w:rsidRPr="00080EB9" w:rsidRDefault="00080EB9">
      <w:pPr>
        <w:pStyle w:val="CommentText"/>
        <w:rPr>
          <w:lang w:val="en-US"/>
        </w:rPr>
      </w:pPr>
      <w:r>
        <w:rPr>
          <w:rStyle w:val="CommentReference"/>
        </w:rPr>
        <w:annotationRef/>
      </w:r>
      <w:r w:rsidRPr="00080EB9">
        <w:rPr>
          <w:rStyle w:val="CommentReference"/>
          <w:lang w:val="en-US"/>
        </w:rPr>
        <w:t>Formality level</w:t>
      </w:r>
    </w:p>
  </w:comment>
  <w:comment w:id="122" w:author="Kalunder Madlaina" w:date="2019-07-26T17:22:00Z" w:initials="KM">
    <w:p w14:paraId="2E665BF8" w14:textId="03BC6DC7" w:rsidR="00080EB9" w:rsidRPr="00080EB9" w:rsidRDefault="00080EB9">
      <w:pPr>
        <w:pStyle w:val="CommentText"/>
        <w:rPr>
          <w:lang w:val="en-US"/>
        </w:rPr>
      </w:pPr>
      <w:r>
        <w:rPr>
          <w:rStyle w:val="CommentReference"/>
        </w:rPr>
        <w:annotationRef/>
      </w:r>
      <w:r>
        <w:rPr>
          <w:lang w:val="en-US"/>
        </w:rPr>
        <w:t>Define Built-In?</w:t>
      </w:r>
    </w:p>
  </w:comment>
  <w:comment w:id="124" w:author="Kalunder Madlaina" w:date="2019-07-26T17:24:00Z" w:initials="KM">
    <w:p w14:paraId="736ABF5F" w14:textId="28022131" w:rsidR="00080EB9" w:rsidRPr="00080EB9" w:rsidRDefault="00080EB9">
      <w:pPr>
        <w:pStyle w:val="CommentText"/>
        <w:rPr>
          <w:lang w:val="en-US"/>
        </w:rPr>
      </w:pPr>
      <w:r>
        <w:rPr>
          <w:rStyle w:val="CommentReference"/>
        </w:rPr>
        <w:annotationRef/>
      </w:r>
      <w:r w:rsidRPr="00080EB9">
        <w:rPr>
          <w:lang w:val="en-US"/>
        </w:rPr>
        <w:t>Re</w:t>
      </w:r>
      <w:r>
        <w:rPr>
          <w:lang w:val="en-US"/>
        </w:rPr>
        <w:t>move, add relevant feature domains to the previous paragraph</w:t>
      </w:r>
    </w:p>
  </w:comment>
  <w:comment w:id="125" w:author="Kalunder Madlaina" w:date="2019-07-26T17:24:00Z" w:initials="KM">
    <w:p w14:paraId="7FF1FA9F" w14:textId="2FE7A0BF" w:rsidR="00CD0841" w:rsidRPr="00CD0841" w:rsidRDefault="00CD0841">
      <w:pPr>
        <w:pStyle w:val="CommentText"/>
        <w:rPr>
          <w:lang w:val="en-US"/>
        </w:rPr>
      </w:pPr>
      <w:r>
        <w:rPr>
          <w:rStyle w:val="CommentReference"/>
        </w:rPr>
        <w:annotationRef/>
      </w:r>
      <w:r>
        <w:rPr>
          <w:rStyle w:val="CommentReference"/>
        </w:rPr>
        <w:annotationRef/>
      </w:r>
      <w:r w:rsidRPr="00080EB9">
        <w:rPr>
          <w:lang w:val="en-US"/>
        </w:rPr>
        <w:t>Re</w:t>
      </w:r>
      <w:r>
        <w:rPr>
          <w:lang w:val="en-US"/>
        </w:rPr>
        <w:t>move, add relevant feature domains to the previous paragraph</w:t>
      </w:r>
    </w:p>
  </w:comment>
  <w:comment w:id="128" w:author="Kalunder Madlaina" w:date="2019-07-26T17:25:00Z" w:initials="KM">
    <w:p w14:paraId="72EAE9CF" w14:textId="77777777" w:rsidR="00CD0841" w:rsidRPr="00080EB9" w:rsidRDefault="00CD0841" w:rsidP="00CD0841">
      <w:pPr>
        <w:pStyle w:val="CommentText"/>
        <w:rPr>
          <w:lang w:val="en-US"/>
        </w:rPr>
      </w:pPr>
      <w:r>
        <w:rPr>
          <w:rStyle w:val="CommentReference"/>
        </w:rPr>
        <w:annotationRef/>
      </w:r>
      <w:r>
        <w:rPr>
          <w:rStyle w:val="CommentReference"/>
        </w:rPr>
        <w:annotationRef/>
      </w:r>
      <w:r w:rsidRPr="00080EB9">
        <w:rPr>
          <w:lang w:val="en-US"/>
        </w:rPr>
        <w:t>Re</w:t>
      </w:r>
      <w:r>
        <w:rPr>
          <w:lang w:val="en-US"/>
        </w:rPr>
        <w:t>move, add relevant feature domains to the previous paragraph</w:t>
      </w:r>
    </w:p>
    <w:p w14:paraId="16B77371" w14:textId="16D47FA2" w:rsidR="00CD0841" w:rsidRPr="00CD0841" w:rsidRDefault="00CD0841">
      <w:pPr>
        <w:pStyle w:val="CommentText"/>
        <w:rPr>
          <w:lang w:val="en-US"/>
        </w:rPr>
      </w:pPr>
    </w:p>
  </w:comment>
  <w:comment w:id="131" w:author="Kalunder Madlaina" w:date="2019-07-26T17:25:00Z" w:initials="KM">
    <w:p w14:paraId="3D400D89" w14:textId="75CA2EA1" w:rsidR="00CD0841" w:rsidRPr="00CD0841" w:rsidRDefault="00CD0841">
      <w:pPr>
        <w:pStyle w:val="CommentText"/>
        <w:rPr>
          <w:lang w:val="en-US"/>
        </w:rPr>
      </w:pPr>
      <w:r>
        <w:rPr>
          <w:rStyle w:val="CommentReference"/>
        </w:rPr>
        <w:annotationRef/>
      </w:r>
      <w:r>
        <w:rPr>
          <w:lang w:val="en-US"/>
        </w:rPr>
        <w:t>Adjust title.</w:t>
      </w:r>
      <w:r w:rsidR="00950DCA">
        <w:rPr>
          <w:lang w:val="en-US"/>
        </w:rPr>
        <w:t xml:space="preserve"> </w:t>
      </w:r>
      <w:proofErr w:type="spellStart"/>
      <w:r w:rsidR="00950DCA">
        <w:rPr>
          <w:lang w:val="en-US"/>
        </w:rPr>
        <w:t>Eg.</w:t>
      </w:r>
      <w:proofErr w:type="spellEnd"/>
      <w:r w:rsidR="00950DCA">
        <w:rPr>
          <w:lang w:val="en-US"/>
        </w:rPr>
        <w:t xml:space="preserve"> </w:t>
      </w:r>
      <w:r>
        <w:rPr>
          <w:lang w:val="en-US"/>
        </w:rPr>
        <w:t xml:space="preserve"> </w:t>
      </w:r>
      <w:r w:rsidR="00950DCA">
        <w:rPr>
          <w:lang w:val="en-US"/>
        </w:rPr>
        <w:t xml:space="preserve">2.4.3 </w:t>
      </w:r>
      <w:r>
        <w:rPr>
          <w:lang w:val="en-US"/>
        </w:rPr>
        <w:t>Cross-platform development</w:t>
      </w:r>
    </w:p>
  </w:comment>
  <w:comment w:id="132" w:author="Kalunder Madlaina" w:date="2019-07-26T17:26:00Z" w:initials="KM">
    <w:p w14:paraId="421B66C5" w14:textId="279986EC" w:rsidR="00CD0841" w:rsidRPr="00950DCA" w:rsidRDefault="00CD0841">
      <w:pPr>
        <w:pStyle w:val="CommentText"/>
        <w:rPr>
          <w:lang w:val="en-US"/>
        </w:rPr>
      </w:pPr>
      <w:r>
        <w:rPr>
          <w:rStyle w:val="CommentReference"/>
        </w:rPr>
        <w:annotationRef/>
      </w:r>
      <w:r w:rsidRPr="00950DCA">
        <w:rPr>
          <w:lang w:val="en-US"/>
        </w:rPr>
        <w:t>Flutter, PWA…</w:t>
      </w:r>
    </w:p>
  </w:comment>
  <w:comment w:id="135" w:author="Kalunder Madlaina" w:date="2019-07-26T11:17:00Z" w:initials="KM">
    <w:p w14:paraId="091A29BC" w14:textId="5CE04E5C" w:rsidR="00A374A0" w:rsidRPr="000C2BCD" w:rsidRDefault="000C2BCD">
      <w:pPr>
        <w:pStyle w:val="CommentText"/>
        <w:rPr>
          <w:lang w:val="en-US"/>
        </w:rPr>
      </w:pPr>
      <w:r>
        <w:rPr>
          <w:rStyle w:val="CommentReference"/>
        </w:rPr>
        <w:annotationRef/>
      </w:r>
      <w:r w:rsidRPr="000C2BCD">
        <w:rPr>
          <w:lang w:val="en-US"/>
        </w:rPr>
        <w:t>Considering creating a table / comparison matrix for these services -&gt; save space, makes comparison easier</w:t>
      </w:r>
      <w:r>
        <w:rPr>
          <w:lang w:val="en-US"/>
        </w:rPr>
        <w:t xml:space="preserve"> and more structured</w:t>
      </w:r>
    </w:p>
  </w:comment>
  <w:comment w:id="137" w:author="Kalunder Madlaina" w:date="2019-07-26T11:18:00Z" w:initials="KM">
    <w:p w14:paraId="7BF80A11" w14:textId="4315A2E0" w:rsidR="00A374A0" w:rsidRPr="00A374A0" w:rsidRDefault="00A374A0">
      <w:pPr>
        <w:pStyle w:val="CommentText"/>
        <w:rPr>
          <w:lang w:val="en-US"/>
        </w:rPr>
      </w:pPr>
      <w:r>
        <w:rPr>
          <w:rStyle w:val="CommentReference"/>
        </w:rPr>
        <w:annotationRef/>
      </w:r>
      <w:r>
        <w:rPr>
          <w:lang w:val="en-US"/>
        </w:rPr>
        <w:t>Which languages are not relevant, unless specifically interesting for the project (</w:t>
      </w:r>
      <w:proofErr w:type="spellStart"/>
      <w:proofErr w:type="gramStart"/>
      <w:r>
        <w:rPr>
          <w:lang w:val="en-US"/>
        </w:rPr>
        <w:t>eg.</w:t>
      </w:r>
      <w:proofErr w:type="spellEnd"/>
      <w:proofErr w:type="gramEnd"/>
      <w:r>
        <w:rPr>
          <w:lang w:val="en-US"/>
        </w:rPr>
        <w:t xml:space="preserve"> If a national language is not supported, scope of the project is EN and DE)</w:t>
      </w:r>
    </w:p>
  </w:comment>
  <w:comment w:id="141" w:author="Kalunder Madlaina" w:date="2019-07-30T08:50:00Z" w:initials="KM">
    <w:p w14:paraId="4CBFE545" w14:textId="3B3A0024" w:rsidR="00950DCA" w:rsidRPr="00950DCA" w:rsidRDefault="00950DCA">
      <w:pPr>
        <w:pStyle w:val="CommentText"/>
        <w:rPr>
          <w:lang w:val="en-US"/>
        </w:rPr>
      </w:pPr>
      <w:r>
        <w:rPr>
          <w:rStyle w:val="CommentReference"/>
        </w:rPr>
        <w:annotationRef/>
      </w:r>
      <w:r w:rsidRPr="00950DCA">
        <w:rPr>
          <w:lang w:val="en-US"/>
        </w:rPr>
        <w:t>Precis</w:t>
      </w:r>
      <w:r>
        <w:rPr>
          <w:lang w:val="en-US"/>
        </w:rPr>
        <w:t>ion, what is UCD -&gt; groundwork for further claim</w:t>
      </w:r>
    </w:p>
  </w:comment>
  <w:comment w:id="142" w:author="Kalunder Madlaina" w:date="2019-07-30T08:49:00Z" w:initials="KM">
    <w:p w14:paraId="16F0277F" w14:textId="2B736591" w:rsidR="00950DCA" w:rsidRPr="00950DCA" w:rsidRDefault="00950DCA">
      <w:pPr>
        <w:pStyle w:val="CommentText"/>
        <w:rPr>
          <w:lang w:val="en-US"/>
        </w:rPr>
      </w:pPr>
      <w:r>
        <w:rPr>
          <w:rStyle w:val="CommentReference"/>
        </w:rPr>
        <w:annotationRef/>
      </w:r>
      <w:r w:rsidRPr="00950DCA">
        <w:rPr>
          <w:lang w:val="en-US"/>
        </w:rPr>
        <w:t>No groundwork for this claim</w:t>
      </w:r>
    </w:p>
  </w:comment>
  <w:comment w:id="146" w:author="Kalunder Madlaina" w:date="2019-07-30T08:51:00Z" w:initials="KM">
    <w:p w14:paraId="606C6392" w14:textId="064F8C62" w:rsidR="00950DCA" w:rsidRPr="00950DCA" w:rsidRDefault="00950DCA">
      <w:pPr>
        <w:pStyle w:val="CommentText"/>
        <w:rPr>
          <w:lang w:val="en-US"/>
        </w:rPr>
      </w:pPr>
      <w:r>
        <w:rPr>
          <w:rStyle w:val="CommentReference"/>
        </w:rPr>
        <w:annotationRef/>
      </w:r>
      <w:r w:rsidRPr="00950DCA">
        <w:rPr>
          <w:lang w:val="en-US"/>
        </w:rPr>
        <w:t>Process description</w:t>
      </w:r>
      <w:r>
        <w:rPr>
          <w:lang w:val="en-US"/>
        </w:rPr>
        <w:t xml:space="preserve"> -&gt; write scientific method used to collect data for the persona, also add persona to appendix and reference to it</w:t>
      </w:r>
    </w:p>
  </w:comment>
  <w:comment w:id="150" w:author="Kalunder Madlaina" w:date="2019-07-30T08:52:00Z" w:initials="KM">
    <w:p w14:paraId="530C387B" w14:textId="1C594851" w:rsidR="00950DCA" w:rsidRDefault="00950DCA">
      <w:pPr>
        <w:pStyle w:val="CommentText"/>
      </w:pPr>
      <w:r>
        <w:rPr>
          <w:rStyle w:val="CommentReference"/>
        </w:rPr>
        <w:annotationRef/>
      </w:r>
      <w:proofErr w:type="spellStart"/>
      <w:r>
        <w:t>unclear</w:t>
      </w:r>
      <w:proofErr w:type="spellEnd"/>
    </w:p>
  </w:comment>
  <w:comment w:id="152" w:author="Kalunder Madlaina" w:date="2019-07-26T11:22:00Z" w:initials="KM">
    <w:p w14:paraId="18C1F258" w14:textId="658D96BD" w:rsidR="00A374A0" w:rsidRPr="00A374A0" w:rsidRDefault="00A374A0">
      <w:pPr>
        <w:pStyle w:val="CommentText"/>
        <w:rPr>
          <w:lang w:val="en-US"/>
        </w:rPr>
      </w:pPr>
      <w:r>
        <w:rPr>
          <w:rStyle w:val="CommentReference"/>
        </w:rPr>
        <w:annotationRef/>
      </w:r>
      <w:r w:rsidRPr="00A374A0">
        <w:rPr>
          <w:lang w:val="en-US"/>
        </w:rPr>
        <w:t>We don</w:t>
      </w:r>
      <w:r>
        <w:rPr>
          <w:lang w:val="en-US"/>
        </w:rPr>
        <w:t>’t know yet what those features are specifically</w:t>
      </w:r>
    </w:p>
  </w:comment>
  <w:comment w:id="154" w:author="Kalunder Madlaina" w:date="2019-07-30T08:55:00Z" w:initials="KM">
    <w:p w14:paraId="07DB8A24" w14:textId="61169E93" w:rsidR="008B066F" w:rsidRPr="008B066F" w:rsidRDefault="008B066F">
      <w:pPr>
        <w:pStyle w:val="CommentText"/>
        <w:rPr>
          <w:lang w:val="en-US"/>
        </w:rPr>
      </w:pPr>
      <w:r>
        <w:rPr>
          <w:rStyle w:val="CommentReference"/>
        </w:rPr>
        <w:annotationRef/>
      </w:r>
      <w:r w:rsidRPr="008B066F">
        <w:rPr>
          <w:lang w:val="en-US"/>
        </w:rPr>
        <w:t>Paragraph: there is no flow / red line through this paragraph</w:t>
      </w:r>
      <w:r>
        <w:rPr>
          <w:lang w:val="en-US"/>
        </w:rPr>
        <w:t>. It jumps between topics from user studies, conceptual work and technical limitations?</w:t>
      </w:r>
    </w:p>
  </w:comment>
  <w:comment w:id="155" w:author="Kalunder Madlaina" w:date="2019-07-30T08:53:00Z" w:initials="KM">
    <w:p w14:paraId="3E457BD0" w14:textId="4758DECE" w:rsidR="00950DCA" w:rsidRPr="00950DCA" w:rsidRDefault="00950DCA">
      <w:pPr>
        <w:pStyle w:val="CommentText"/>
        <w:rPr>
          <w:lang w:val="en-US"/>
        </w:rPr>
      </w:pPr>
      <w:r>
        <w:rPr>
          <w:rStyle w:val="CommentReference"/>
        </w:rPr>
        <w:annotationRef/>
      </w:r>
      <w:r w:rsidRPr="00950DCA">
        <w:rPr>
          <w:rStyle w:val="CommentReference"/>
          <w:lang w:val="en-US"/>
        </w:rPr>
        <w:t xml:space="preserve">Unfortunate use of vocabulary: </w:t>
      </w:r>
      <w:r>
        <w:rPr>
          <w:rStyle w:val="CommentReference"/>
          <w:lang w:val="en-US"/>
        </w:rPr>
        <w:t xml:space="preserve">responsibility-&gt; the method of collecting the requirements is based on the UCD approach instead of traditional requirements </w:t>
      </w:r>
      <w:proofErr w:type="gramStart"/>
      <w:r>
        <w:rPr>
          <w:rStyle w:val="CommentReference"/>
          <w:lang w:val="en-US"/>
        </w:rPr>
        <w:t>engineering?,</w:t>
      </w:r>
      <w:proofErr w:type="gramEnd"/>
      <w:r>
        <w:rPr>
          <w:rStyle w:val="CommentReference"/>
          <w:lang w:val="en-US"/>
        </w:rPr>
        <w:t xml:space="preserve"> however the end-user is never responsible for those requirements</w:t>
      </w:r>
    </w:p>
  </w:comment>
  <w:comment w:id="156" w:author="Kalunder Madlaina" w:date="2019-07-30T08:54:00Z" w:initials="KM">
    <w:p w14:paraId="0FADDB29" w14:textId="2E0C52E7" w:rsidR="00950DCA" w:rsidRPr="00950DCA" w:rsidRDefault="00950DCA">
      <w:pPr>
        <w:pStyle w:val="CommentText"/>
        <w:rPr>
          <w:lang w:val="en-US"/>
        </w:rPr>
      </w:pPr>
      <w:r>
        <w:rPr>
          <w:rStyle w:val="CommentReference"/>
        </w:rPr>
        <w:annotationRef/>
      </w:r>
      <w:r w:rsidRPr="00950DCA">
        <w:rPr>
          <w:lang w:val="en-US"/>
        </w:rPr>
        <w:t>What was their reasoning? How many people were interviewed? What method was used to do the user research</w:t>
      </w:r>
    </w:p>
  </w:comment>
  <w:comment w:id="157" w:author="Kalunder Madlaina" w:date="2019-07-30T08:57:00Z" w:initials="KM">
    <w:p w14:paraId="5839D3DA" w14:textId="51E22CDD" w:rsidR="00211525" w:rsidRPr="00211525" w:rsidRDefault="00211525">
      <w:pPr>
        <w:pStyle w:val="CommentText"/>
        <w:rPr>
          <w:lang w:val="en-US"/>
        </w:rPr>
      </w:pPr>
      <w:r>
        <w:rPr>
          <w:rStyle w:val="CommentReference"/>
        </w:rPr>
        <w:annotationRef/>
      </w:r>
      <w:r w:rsidRPr="00211525">
        <w:rPr>
          <w:lang w:val="en-US"/>
        </w:rPr>
        <w:t>Do they even plan 5 years in advance?</w:t>
      </w:r>
    </w:p>
  </w:comment>
  <w:comment w:id="159" w:author="Kalunder Madlaina" w:date="2019-07-30T08:57:00Z" w:initials="KM">
    <w:p w14:paraId="2476F53D" w14:textId="0A35662E" w:rsidR="00211525" w:rsidRPr="000F0FA4" w:rsidRDefault="00211525">
      <w:pPr>
        <w:pStyle w:val="CommentText"/>
        <w:rPr>
          <w:lang w:val="en-US"/>
        </w:rPr>
      </w:pPr>
      <w:r>
        <w:rPr>
          <w:rStyle w:val="CommentReference"/>
        </w:rPr>
        <w:annotationRef/>
      </w:r>
      <w:r w:rsidRPr="000F0FA4">
        <w:rPr>
          <w:lang w:val="en-US"/>
        </w:rPr>
        <w:t>Unfinished sentence</w:t>
      </w:r>
    </w:p>
  </w:comment>
  <w:comment w:id="187" w:author="Kalunder Madlaina" w:date="2019-07-26T11:22:00Z" w:initials="KM">
    <w:p w14:paraId="27BE3A67" w14:textId="20EAFA64" w:rsidR="00A374A0" w:rsidRPr="00A374A0" w:rsidRDefault="00A374A0">
      <w:pPr>
        <w:pStyle w:val="CommentText"/>
        <w:rPr>
          <w:lang w:val="en-US"/>
        </w:rPr>
      </w:pPr>
      <w:r>
        <w:rPr>
          <w:rStyle w:val="CommentReference"/>
        </w:rPr>
        <w:annotationRef/>
      </w:r>
      <w:r w:rsidRPr="00A374A0">
        <w:rPr>
          <w:lang w:val="en-US"/>
        </w:rPr>
        <w:t>This was already established in the</w:t>
      </w:r>
      <w:r>
        <w:rPr>
          <w:lang w:val="en-US"/>
        </w:rPr>
        <w:t xml:space="preserve"> 1</w:t>
      </w:r>
      <w:r w:rsidRPr="00A374A0">
        <w:rPr>
          <w:vertAlign w:val="superscript"/>
          <w:lang w:val="en-US"/>
        </w:rPr>
        <w:t>st</w:t>
      </w:r>
      <w:r>
        <w:rPr>
          <w:lang w:val="en-US"/>
        </w:rPr>
        <w:t xml:space="preserve"> chapter. Suggestion to remove it because it is not relevant here</w:t>
      </w:r>
    </w:p>
  </w:comment>
  <w:comment w:id="203" w:author="Kalunder Madlaina" w:date="2019-07-30T09:47:00Z" w:initials="KM">
    <w:p w14:paraId="21307408" w14:textId="78A45039" w:rsidR="00B853A7" w:rsidRPr="00B853A7" w:rsidRDefault="00B853A7">
      <w:pPr>
        <w:pStyle w:val="CommentText"/>
        <w:rPr>
          <w:lang w:val="en-US"/>
        </w:rPr>
      </w:pPr>
      <w:r>
        <w:rPr>
          <w:rStyle w:val="CommentReference"/>
        </w:rPr>
        <w:annotationRef/>
      </w:r>
      <w:r w:rsidRPr="00B853A7">
        <w:rPr>
          <w:lang w:val="en-US"/>
        </w:rPr>
        <w:t>Simplify this e</w:t>
      </w:r>
      <w:r>
        <w:rPr>
          <w:lang w:val="en-US"/>
        </w:rPr>
        <w:t>xample</w:t>
      </w:r>
    </w:p>
  </w:comment>
  <w:comment w:id="229" w:author="Kalunder Madlaina" w:date="2019-07-30T09:50:00Z" w:initials="KM">
    <w:p w14:paraId="56AC040E" w14:textId="32FA1C54" w:rsidR="00B853A7" w:rsidRDefault="00B853A7">
      <w:pPr>
        <w:pStyle w:val="CommentText"/>
        <w:rPr>
          <w:lang w:val="en-US"/>
        </w:rPr>
      </w:pPr>
      <w:r>
        <w:rPr>
          <w:rStyle w:val="CommentReference"/>
        </w:rPr>
        <w:annotationRef/>
      </w:r>
      <w:r>
        <w:rPr>
          <w:lang w:val="en-US"/>
        </w:rPr>
        <w:t>Common mistake -&gt; therefore</w:t>
      </w:r>
    </w:p>
    <w:p w14:paraId="2C4E1F91" w14:textId="33AF325A" w:rsidR="00B853A7" w:rsidRPr="00B853A7" w:rsidRDefault="00B853A7">
      <w:pPr>
        <w:pStyle w:val="CommentText"/>
        <w:rPr>
          <w:lang w:val="en-US"/>
        </w:rPr>
      </w:pPr>
      <w:r>
        <w:rPr>
          <w:lang w:val="en-US"/>
        </w:rPr>
        <w:t>Used too frequently, try alternatives</w:t>
      </w:r>
    </w:p>
  </w:comment>
  <w:comment w:id="236" w:author="Kalunder Madlaina" w:date="2019-07-30T09:51:00Z" w:initials="KM">
    <w:p w14:paraId="2E4822D9" w14:textId="1FE53C80" w:rsidR="00B853A7" w:rsidRPr="00B853A7" w:rsidRDefault="00B853A7">
      <w:pPr>
        <w:pStyle w:val="CommentText"/>
        <w:rPr>
          <w:lang w:val="en-US"/>
        </w:rPr>
      </w:pPr>
      <w:r>
        <w:rPr>
          <w:rStyle w:val="CommentReference"/>
        </w:rPr>
        <w:annotationRef/>
      </w:r>
      <w:r w:rsidRPr="00B853A7">
        <w:rPr>
          <w:rStyle w:val="CommentReference"/>
          <w:lang w:val="en-US"/>
        </w:rPr>
        <w:t>Hard-</w:t>
      </w:r>
      <w:r>
        <w:rPr>
          <w:rStyle w:val="CommentReference"/>
          <w:lang w:val="en-US"/>
        </w:rPr>
        <w:t>to-read sentence</w:t>
      </w:r>
    </w:p>
  </w:comment>
  <w:comment w:id="237" w:author="Kalunder Madlaina" w:date="2019-07-30T09:52:00Z" w:initials="KM">
    <w:p w14:paraId="0BC5DAE2" w14:textId="715648F4" w:rsidR="00B853A7" w:rsidRPr="00B853A7" w:rsidRDefault="00B853A7">
      <w:pPr>
        <w:pStyle w:val="CommentText"/>
        <w:rPr>
          <w:lang w:val="en-US"/>
        </w:rPr>
      </w:pPr>
      <w:r>
        <w:rPr>
          <w:rStyle w:val="CommentReference"/>
        </w:rPr>
        <w:annotationRef/>
      </w:r>
      <w:r w:rsidRPr="00B853A7">
        <w:rPr>
          <w:lang w:val="en-US"/>
        </w:rPr>
        <w:t>Hard-to-read sentence</w:t>
      </w:r>
    </w:p>
  </w:comment>
  <w:comment w:id="238" w:author="Kalunder Madlaina" w:date="2019-07-30T09:52:00Z" w:initials="KM">
    <w:p w14:paraId="4F7CD732" w14:textId="77777777" w:rsidR="00B853A7" w:rsidRDefault="00B853A7">
      <w:pPr>
        <w:pStyle w:val="CommentText"/>
        <w:rPr>
          <w:lang w:val="en-US"/>
        </w:rPr>
      </w:pPr>
      <w:r>
        <w:rPr>
          <w:rStyle w:val="CommentReference"/>
        </w:rPr>
        <w:annotationRef/>
      </w:r>
      <w:r>
        <w:rPr>
          <w:lang w:val="en-US"/>
        </w:rPr>
        <w:t>Process statement</w:t>
      </w:r>
    </w:p>
    <w:p w14:paraId="2B5836E6" w14:textId="2C804251" w:rsidR="00B853A7" w:rsidRPr="00B853A7" w:rsidRDefault="00B853A7">
      <w:pPr>
        <w:pStyle w:val="CommentText"/>
        <w:rPr>
          <w:lang w:val="en-US"/>
        </w:rPr>
      </w:pPr>
    </w:p>
  </w:comment>
  <w:comment w:id="252" w:author="Kalunder Madlaina" w:date="2019-07-26T11:06:00Z" w:initials="KM">
    <w:p w14:paraId="3ACB2609" w14:textId="2277B42B" w:rsidR="00C978BA" w:rsidRPr="00C978BA" w:rsidRDefault="00C978BA">
      <w:pPr>
        <w:pStyle w:val="CommentText"/>
        <w:rPr>
          <w:lang w:val="en-US"/>
        </w:rPr>
      </w:pPr>
      <w:r>
        <w:rPr>
          <w:rStyle w:val="CommentReference"/>
        </w:rPr>
        <w:annotationRef/>
      </w:r>
      <w:r>
        <w:rPr>
          <w:lang w:val="en-US"/>
        </w:rPr>
        <w:t xml:space="preserve">It’s impossible to see any details of the design. </w:t>
      </w:r>
      <w:r w:rsidRPr="00C978BA">
        <w:rPr>
          <w:lang w:val="en-US"/>
        </w:rPr>
        <w:t xml:space="preserve">Show the </w:t>
      </w:r>
      <w:r>
        <w:rPr>
          <w:lang w:val="en-US"/>
        </w:rPr>
        <w:t>most</w:t>
      </w:r>
      <w:r w:rsidRPr="00C978BA">
        <w:rPr>
          <w:lang w:val="en-US"/>
        </w:rPr>
        <w:t xml:space="preserve"> important screens as single </w:t>
      </w:r>
      <w:r>
        <w:rPr>
          <w:lang w:val="en-US"/>
        </w:rPr>
        <w:t xml:space="preserve">screens (next to </w:t>
      </w:r>
      <w:proofErr w:type="spellStart"/>
      <w:r>
        <w:rPr>
          <w:lang w:val="en-US"/>
        </w:rPr>
        <w:t>eachother</w:t>
      </w:r>
      <w:proofErr w:type="spellEnd"/>
      <w:r>
        <w:rPr>
          <w:lang w:val="en-US"/>
        </w:rPr>
        <w:t xml:space="preserve">), if necessary, add the full designs to the appendix </w:t>
      </w:r>
    </w:p>
  </w:comment>
  <w:comment w:id="260" w:author="Kalunder Madlaina" w:date="2019-07-26T11:08:00Z" w:initials="KM">
    <w:p w14:paraId="4F93028E" w14:textId="61464427" w:rsidR="00C978BA" w:rsidRPr="00C978BA" w:rsidRDefault="00C978BA">
      <w:pPr>
        <w:pStyle w:val="CommentText"/>
        <w:rPr>
          <w:lang w:val="en-US"/>
        </w:rPr>
      </w:pPr>
      <w:r>
        <w:rPr>
          <w:rStyle w:val="CommentReference"/>
        </w:rPr>
        <w:annotationRef/>
      </w:r>
      <w:r w:rsidRPr="00C978BA">
        <w:rPr>
          <w:lang w:val="en-US"/>
        </w:rPr>
        <w:t>Try to put images next to each</w:t>
      </w:r>
      <w:r>
        <w:rPr>
          <w:lang w:val="en-US"/>
        </w:rPr>
        <w:t xml:space="preserve"> </w:t>
      </w:r>
      <w:r w:rsidRPr="00C978BA">
        <w:rPr>
          <w:lang w:val="en-US"/>
        </w:rPr>
        <w:t>other to save space</w:t>
      </w:r>
      <w:r>
        <w:rPr>
          <w:lang w:val="en-US"/>
        </w:rPr>
        <w:t>, reference them in the text</w:t>
      </w:r>
    </w:p>
  </w:comment>
  <w:comment w:id="263" w:author="Kalunder Madlaina" w:date="2019-07-30T09:56:00Z" w:initials="KM">
    <w:p w14:paraId="3B15BD10" w14:textId="586091E7" w:rsidR="00142721" w:rsidRPr="00142721" w:rsidRDefault="00142721">
      <w:pPr>
        <w:pStyle w:val="CommentText"/>
        <w:rPr>
          <w:lang w:val="en-US"/>
        </w:rPr>
      </w:pPr>
      <w:r>
        <w:rPr>
          <w:rStyle w:val="CommentReference"/>
        </w:rPr>
        <w:annotationRef/>
      </w:r>
      <w:r w:rsidRPr="00142721">
        <w:rPr>
          <w:lang w:val="en-US"/>
        </w:rPr>
        <w:t>Why are there two projects? What does this mean</w:t>
      </w:r>
    </w:p>
  </w:comment>
  <w:comment w:id="267" w:author="Kalunder Madlaina" w:date="2019-07-30T10:00:00Z" w:initials="KM">
    <w:p w14:paraId="71A93C1A" w14:textId="3B15923D" w:rsidR="00142721" w:rsidRPr="00142721" w:rsidRDefault="00142721">
      <w:pPr>
        <w:pStyle w:val="CommentText"/>
        <w:rPr>
          <w:lang w:val="en-US"/>
        </w:rPr>
      </w:pPr>
      <w:r>
        <w:rPr>
          <w:rStyle w:val="CommentReference"/>
        </w:rPr>
        <w:annotationRef/>
      </w:r>
      <w:r w:rsidRPr="00142721">
        <w:rPr>
          <w:lang w:val="en-US"/>
        </w:rPr>
        <w:t xml:space="preserve">Does the user search for a specific </w:t>
      </w:r>
      <w:r>
        <w:rPr>
          <w:lang w:val="en-US"/>
        </w:rPr>
        <w:t>date primarily? Or a range of time?</w:t>
      </w:r>
    </w:p>
  </w:comment>
  <w:comment w:id="268" w:author="Kalunder Madlaina" w:date="2019-07-30T10:01:00Z" w:initials="KM">
    <w:p w14:paraId="58BD05DC" w14:textId="19BD6086" w:rsidR="00142721" w:rsidRPr="00142721" w:rsidRDefault="00142721">
      <w:pPr>
        <w:pStyle w:val="CommentText"/>
        <w:rPr>
          <w:lang w:val="en-US"/>
        </w:rPr>
      </w:pPr>
      <w:r>
        <w:rPr>
          <w:rStyle w:val="CommentReference"/>
        </w:rPr>
        <w:annotationRef/>
      </w:r>
      <w:r w:rsidRPr="00142721">
        <w:rPr>
          <w:lang w:val="en-US"/>
        </w:rPr>
        <w:t xml:space="preserve">This is not a good code example. </w:t>
      </w:r>
      <w:r>
        <w:rPr>
          <w:lang w:val="en-US"/>
        </w:rPr>
        <w:t xml:space="preserve">Why are the checks not concatenated? </w:t>
      </w:r>
      <w:r>
        <w:rPr>
          <w:lang w:val="en-US"/>
        </w:rPr>
        <w:t xml:space="preserve">Too many nested if </w:t>
      </w:r>
      <w:r>
        <w:rPr>
          <w:lang w:val="en-US"/>
        </w:rPr>
        <w:t>statements</w:t>
      </w:r>
      <w:bookmarkStart w:id="269" w:name="_GoBack"/>
      <w:bookmarkEnd w:id="269"/>
    </w:p>
  </w:comment>
  <w:comment w:id="298" w:author="Kalunder Madlaina" w:date="2019-07-26T11:28:00Z" w:initials="KM">
    <w:p w14:paraId="798CD6DB" w14:textId="77777777" w:rsidR="008939A7" w:rsidRPr="008939A7" w:rsidRDefault="008939A7" w:rsidP="008939A7">
      <w:pPr>
        <w:pStyle w:val="CommentText"/>
        <w:rPr>
          <w:lang w:val="en-US"/>
        </w:rPr>
      </w:pPr>
      <w:r>
        <w:rPr>
          <w:rStyle w:val="CommentReference"/>
        </w:rPr>
        <w:annotationRef/>
      </w:r>
      <w:r>
        <w:rPr>
          <w:rStyle w:val="CommentReference"/>
        </w:rPr>
        <w:annotationRef/>
      </w:r>
      <w:r w:rsidRPr="008939A7">
        <w:rPr>
          <w:lang w:val="en-US"/>
        </w:rPr>
        <w:t>Description of a process instead of facts</w:t>
      </w:r>
    </w:p>
    <w:p w14:paraId="5D7904DE" w14:textId="06BC93C4" w:rsidR="008939A7" w:rsidRPr="008939A7" w:rsidRDefault="008939A7">
      <w:pPr>
        <w:pStyle w:val="CommentText"/>
        <w:rPr>
          <w:lang w:val="en-US"/>
        </w:rPr>
      </w:pPr>
    </w:p>
  </w:comment>
  <w:comment w:id="299" w:author="Kalunder Madlaina" w:date="2019-07-26T11:27:00Z" w:initials="KM">
    <w:p w14:paraId="0D985DE4" w14:textId="75E526CE" w:rsidR="008939A7" w:rsidRPr="008939A7" w:rsidRDefault="008939A7">
      <w:pPr>
        <w:pStyle w:val="CommentText"/>
        <w:rPr>
          <w:lang w:val="en-US"/>
        </w:rPr>
      </w:pPr>
      <w:r>
        <w:rPr>
          <w:rStyle w:val="CommentReference"/>
        </w:rPr>
        <w:annotationRef/>
      </w:r>
      <w:r w:rsidRPr="008939A7">
        <w:rPr>
          <w:lang w:val="en-US"/>
        </w:rPr>
        <w:t>Description of a process instead of facts</w:t>
      </w:r>
    </w:p>
  </w:comment>
  <w:comment w:id="300" w:author="Kalunder Madlaina" w:date="2019-07-26T12:53:00Z" w:initials="KM">
    <w:p w14:paraId="6FCB575A" w14:textId="30EFE714" w:rsidR="00CD556D" w:rsidRPr="00CD556D" w:rsidRDefault="00CD556D">
      <w:pPr>
        <w:pStyle w:val="CommentText"/>
        <w:rPr>
          <w:lang w:val="en-US"/>
        </w:rPr>
      </w:pPr>
      <w:r>
        <w:rPr>
          <w:rStyle w:val="CommentReference"/>
        </w:rPr>
        <w:annotationRef/>
      </w:r>
      <w:r w:rsidRPr="00CD556D">
        <w:rPr>
          <w:lang w:val="en-US"/>
        </w:rPr>
        <w:t xml:space="preserve">Implicit information? </w:t>
      </w:r>
      <w:r>
        <w:rPr>
          <w:lang w:val="en-US"/>
        </w:rPr>
        <w:t xml:space="preserve">The persona is inherently technical, so what was the basis of the decision for a simple UI? </w:t>
      </w:r>
    </w:p>
  </w:comment>
  <w:comment w:id="302" w:author="Kalunder Madlaina" w:date="2019-07-26T11:28:00Z" w:initials="KM">
    <w:p w14:paraId="094EA915" w14:textId="15A66C20" w:rsidR="008939A7" w:rsidRPr="008939A7" w:rsidRDefault="008939A7">
      <w:pPr>
        <w:pStyle w:val="CommentText"/>
        <w:rPr>
          <w:lang w:val="en-US"/>
        </w:rPr>
      </w:pPr>
      <w:r>
        <w:rPr>
          <w:rStyle w:val="CommentReference"/>
        </w:rPr>
        <w:annotationRef/>
      </w:r>
      <w:r w:rsidRPr="008939A7">
        <w:rPr>
          <w:lang w:val="en-US"/>
        </w:rPr>
        <w:t xml:space="preserve">Based on what metric? How was this </w:t>
      </w:r>
      <w:r>
        <w:rPr>
          <w:lang w:val="en-US"/>
        </w:rPr>
        <w:t>evaluated?</w:t>
      </w:r>
      <w:r w:rsidR="00D337C7">
        <w:rPr>
          <w:lang w:val="en-US"/>
        </w:rPr>
        <w:t xml:space="preserve"> Results from the User-Centered Design process?</w:t>
      </w:r>
    </w:p>
  </w:comment>
  <w:comment w:id="303" w:author="Kalunder Madlaina" w:date="2019-07-26T11:29:00Z" w:initials="KM">
    <w:p w14:paraId="09C913B8" w14:textId="6E243412" w:rsidR="00D337C7" w:rsidRPr="00D337C7" w:rsidRDefault="00D337C7">
      <w:pPr>
        <w:pStyle w:val="CommentText"/>
        <w:rPr>
          <w:lang w:val="en-US"/>
        </w:rPr>
      </w:pPr>
      <w:r>
        <w:rPr>
          <w:rStyle w:val="CommentReference"/>
        </w:rPr>
        <w:annotationRef/>
      </w:r>
      <w:r w:rsidRPr="00D337C7">
        <w:rPr>
          <w:lang w:val="en-US"/>
        </w:rPr>
        <w:t>Assumption?</w:t>
      </w:r>
    </w:p>
  </w:comment>
  <w:comment w:id="314" w:author="Kalunder Madlaina" w:date="2019-07-26T13:10:00Z" w:initials="KM">
    <w:p w14:paraId="434AB137" w14:textId="77777777" w:rsidR="00391BD2" w:rsidRPr="0076582D" w:rsidRDefault="00391BD2" w:rsidP="00391BD2">
      <w:pPr>
        <w:rPr>
          <w:lang w:val="en-US" w:eastAsia="de-DE"/>
        </w:rPr>
      </w:pPr>
      <w:r>
        <w:rPr>
          <w:rStyle w:val="CommentReference"/>
        </w:rPr>
        <w:annotationRef/>
      </w:r>
      <w:r>
        <w:rPr>
          <w:lang w:val="en-US" w:eastAsia="de-DE"/>
        </w:rPr>
        <w:t xml:space="preserve">What went well with the voice feature? – brainstorming </w:t>
      </w:r>
    </w:p>
    <w:p w14:paraId="4822D405" w14:textId="716ECB07" w:rsidR="00391BD2" w:rsidRPr="00391BD2" w:rsidRDefault="00391BD2">
      <w:pPr>
        <w:pStyle w:val="CommentText"/>
        <w:rPr>
          <w:lang w:val="en-US"/>
        </w:rPr>
      </w:pPr>
      <w:r>
        <w:rPr>
          <w:lang w:val="en-US"/>
        </w:rPr>
        <w:t>new ideas for voice features influenced the overall concept of the app</w:t>
      </w:r>
    </w:p>
  </w:comment>
  <w:comment w:id="321" w:author="Kalunder Madlaina" w:date="2019-07-26T12:58:00Z" w:initials="KM">
    <w:p w14:paraId="7085053D" w14:textId="1FCA3634" w:rsidR="00CD556D" w:rsidRPr="00391BD2" w:rsidRDefault="00CD556D">
      <w:pPr>
        <w:pStyle w:val="CommentText"/>
        <w:rPr>
          <w:lang w:val="en-US"/>
        </w:rPr>
      </w:pPr>
      <w:r>
        <w:rPr>
          <w:rStyle w:val="CommentReference"/>
        </w:rPr>
        <w:annotationRef/>
      </w:r>
      <w:r>
        <w:rPr>
          <w:rFonts w:ascii="AppleSystemUIFont" w:hAnsi="AppleSystemUIFont" w:cs="AppleSystemUIFont"/>
          <w:color w:val="353535"/>
          <w:sz w:val="24"/>
          <w:lang w:val="en-GB" w:eastAsia="de-CH"/>
        </w:rPr>
        <w:t>Inappropriate tone or formality level</w:t>
      </w:r>
    </w:p>
  </w:comment>
  <w:comment w:id="322" w:author="Kalunder Madlaina" w:date="2019-07-26T12:59:00Z" w:initials="KM">
    <w:p w14:paraId="62F85D1A" w14:textId="590DE92D" w:rsidR="00CD556D" w:rsidRPr="00391BD2" w:rsidRDefault="00CD556D">
      <w:pPr>
        <w:pStyle w:val="CommentText"/>
        <w:rPr>
          <w:lang w:val="en-US"/>
        </w:rPr>
      </w:pPr>
      <w:r>
        <w:rPr>
          <w:rStyle w:val="CommentReference"/>
        </w:rPr>
        <w:annotationRef/>
      </w:r>
      <w:r w:rsidRPr="00391BD2">
        <w:rPr>
          <w:lang w:val="en-US"/>
        </w:rPr>
        <w:t>Inefficient language use</w:t>
      </w:r>
    </w:p>
  </w:comment>
  <w:comment w:id="320" w:author="Kalunder Madlaina" w:date="2019-07-26T13:01:00Z" w:initials="KM">
    <w:p w14:paraId="500D4541" w14:textId="2CB2495C" w:rsidR="00CD556D" w:rsidRPr="00CD556D" w:rsidRDefault="00CD556D">
      <w:pPr>
        <w:pStyle w:val="CommentText"/>
        <w:rPr>
          <w:lang w:val="en-US"/>
        </w:rPr>
      </w:pPr>
      <w:r>
        <w:rPr>
          <w:rStyle w:val="CommentReference"/>
        </w:rPr>
        <w:annotationRef/>
      </w:r>
      <w:r w:rsidRPr="00CD556D">
        <w:rPr>
          <w:lang w:val="en-US"/>
        </w:rPr>
        <w:t>Sentence is too long, too many statements</w:t>
      </w:r>
    </w:p>
  </w:comment>
  <w:comment w:id="323" w:author="Kalunder Madlaina" w:date="2019-07-26T13:02:00Z" w:initials="KM">
    <w:p w14:paraId="7F10E983" w14:textId="12BCCBF7" w:rsidR="00CD556D" w:rsidRPr="00CD556D" w:rsidRDefault="00CD556D">
      <w:pPr>
        <w:pStyle w:val="CommentText"/>
        <w:rPr>
          <w:lang w:val="en-US"/>
        </w:rPr>
      </w:pPr>
      <w:r>
        <w:rPr>
          <w:rStyle w:val="CommentReference"/>
        </w:rPr>
        <w:annotationRef/>
      </w:r>
      <w:r w:rsidRPr="00CD556D">
        <w:rPr>
          <w:lang w:val="en-US"/>
        </w:rPr>
        <w:t xml:space="preserve">Confusing sentence – Style: </w:t>
      </w:r>
      <w:proofErr w:type="spellStart"/>
      <w:r w:rsidRPr="00CD556D">
        <w:rPr>
          <w:lang w:val="en-US"/>
        </w:rPr>
        <w:t>eg.</w:t>
      </w:r>
      <w:proofErr w:type="spellEnd"/>
      <w:r w:rsidRPr="00CD556D">
        <w:rPr>
          <w:lang w:val="en-US"/>
        </w:rPr>
        <w:t xml:space="preserve"> The </w:t>
      </w:r>
      <w:r>
        <w:rPr>
          <w:lang w:val="en-US"/>
        </w:rPr>
        <w:t>project result is a technical prototype with a mock</w:t>
      </w:r>
      <w:r w:rsidR="00391BD2">
        <w:rPr>
          <w:lang w:val="en-US"/>
        </w:rPr>
        <w:t xml:space="preserve">ed </w:t>
      </w:r>
      <w:r>
        <w:rPr>
          <w:lang w:val="en-US"/>
        </w:rPr>
        <w:t>database</w:t>
      </w:r>
      <w:r w:rsidR="00391BD2">
        <w:rPr>
          <w:lang w:val="en-US"/>
        </w:rPr>
        <w:t xml:space="preserve"> of events</w:t>
      </w:r>
      <w:r>
        <w:rPr>
          <w:lang w:val="en-US"/>
        </w:rPr>
        <w:t xml:space="preserve">. </w:t>
      </w:r>
      <w:r w:rsidR="00391BD2">
        <w:rPr>
          <w:lang w:val="en-US"/>
        </w:rPr>
        <w:t>I</w:t>
      </w:r>
      <w:r>
        <w:rPr>
          <w:lang w:val="en-US"/>
        </w:rPr>
        <w:t>t is not connected to the</w:t>
      </w:r>
      <w:r w:rsidR="00391BD2">
        <w:rPr>
          <w:lang w:val="en-US"/>
        </w:rPr>
        <w:t xml:space="preserve"> API of</w:t>
      </w:r>
      <w:r>
        <w:rPr>
          <w:lang w:val="en-US"/>
        </w:rPr>
        <w:t xml:space="preserve"> Swiss Engineering platform database due to </w:t>
      </w:r>
      <w:r w:rsidR="00391BD2">
        <w:rPr>
          <w:lang w:val="en-US"/>
        </w:rPr>
        <w:t>{reason}</w:t>
      </w:r>
      <w:r>
        <w:rPr>
          <w:lang w:val="en-US"/>
        </w:rPr>
        <w:t>. The prototype serves a</w:t>
      </w:r>
      <w:r w:rsidR="00391BD2">
        <w:rPr>
          <w:lang w:val="en-US"/>
        </w:rPr>
        <w:t>s a showcase and depicts …</w:t>
      </w:r>
    </w:p>
  </w:comment>
  <w:comment w:id="324" w:author="Kalunder Madlaina" w:date="2019-07-26T13:05:00Z" w:initials="KM">
    <w:p w14:paraId="2A202944" w14:textId="14517A3F" w:rsidR="00391BD2" w:rsidRDefault="00391BD2">
      <w:pPr>
        <w:pStyle w:val="CommentText"/>
      </w:pPr>
      <w:r>
        <w:rPr>
          <w:rStyle w:val="CommentReference"/>
        </w:rPr>
        <w:annotationRef/>
      </w:r>
      <w:r>
        <w:t xml:space="preserve">API Design </w:t>
      </w:r>
      <w:proofErr w:type="spellStart"/>
      <w:r>
        <w:t>and</w:t>
      </w:r>
      <w:proofErr w:type="spellEnd"/>
      <w:r>
        <w:t xml:space="preserve"> Implementation</w:t>
      </w:r>
    </w:p>
  </w:comment>
  <w:comment w:id="328" w:author="Kalunder Madlaina" w:date="2019-07-26T13:08:00Z" w:initials="KM">
    <w:p w14:paraId="1E8464EF" w14:textId="5C8D2BC9" w:rsidR="00391BD2" w:rsidRPr="00391BD2" w:rsidRDefault="00391BD2">
      <w:pPr>
        <w:pStyle w:val="CommentText"/>
        <w:rPr>
          <w:lang w:val="en-US"/>
        </w:rPr>
      </w:pPr>
      <w:r w:rsidRPr="00391BD2">
        <w:rPr>
          <w:lang w:val="en-US"/>
        </w:rPr>
        <w:t xml:space="preserve">Precision: </w:t>
      </w:r>
      <w:r>
        <w:rPr>
          <w:rStyle w:val="CommentReference"/>
        </w:rPr>
        <w:annotationRef/>
      </w:r>
      <w:r w:rsidRPr="00391BD2">
        <w:rPr>
          <w:lang w:val="en-US"/>
        </w:rPr>
        <w:t>What topic? What feature?</w:t>
      </w:r>
      <w:r>
        <w:rPr>
          <w:lang w:val="en-US"/>
        </w:rPr>
        <w:t xml:space="preserve"> What technique?</w:t>
      </w:r>
    </w:p>
  </w:comment>
  <w:comment w:id="332" w:author="Kalunder Madlaina" w:date="2019-07-26T13:09:00Z" w:initials="KM">
    <w:p w14:paraId="4BAE757D" w14:textId="7832C781" w:rsidR="00391BD2" w:rsidRPr="00391BD2" w:rsidRDefault="00391BD2">
      <w:pPr>
        <w:pStyle w:val="CommentText"/>
        <w:rPr>
          <w:lang w:val="en-US"/>
        </w:rPr>
      </w:pPr>
      <w:r>
        <w:rPr>
          <w:rStyle w:val="CommentReference"/>
        </w:rPr>
        <w:annotationRef/>
      </w:r>
      <w:r w:rsidRPr="00391BD2">
        <w:rPr>
          <w:lang w:val="en-US"/>
        </w:rPr>
        <w:t>Reflection: this should have been researched</w:t>
      </w:r>
      <w:r>
        <w:rPr>
          <w:lang w:val="en-US"/>
        </w:rPr>
        <w:t xml:space="preserve"> as a part of the UI/UX design process</w:t>
      </w:r>
    </w:p>
  </w:comment>
  <w:comment w:id="333" w:author="Kalunder Madlaina" w:date="2019-07-26T13:12:00Z" w:initials="KM">
    <w:p w14:paraId="23B5D14F" w14:textId="4B6A18C4" w:rsidR="00391BD2" w:rsidRPr="00391BD2" w:rsidRDefault="00391BD2">
      <w:pPr>
        <w:pStyle w:val="CommentText"/>
        <w:rPr>
          <w:lang w:val="en-US"/>
        </w:rPr>
      </w:pPr>
      <w:r>
        <w:rPr>
          <w:rStyle w:val="CommentReference"/>
        </w:rPr>
        <w:annotationRef/>
      </w:r>
      <w:r w:rsidRPr="00391BD2">
        <w:rPr>
          <w:lang w:val="en-US"/>
        </w:rPr>
        <w:t>Long sentences are hard-to-read and confusing</w:t>
      </w:r>
    </w:p>
  </w:comment>
  <w:comment w:id="338" w:author="Kalunder Madlaina" w:date="2019-07-26T13:13:00Z" w:initials="KM">
    <w:p w14:paraId="209A3382" w14:textId="337757F7" w:rsidR="00391BD2" w:rsidRPr="00391BD2" w:rsidRDefault="00391BD2">
      <w:pPr>
        <w:pStyle w:val="CommentText"/>
        <w:rPr>
          <w:lang w:val="en-US"/>
        </w:rPr>
      </w:pPr>
      <w:r>
        <w:rPr>
          <w:rStyle w:val="CommentReference"/>
        </w:rPr>
        <w:annotationRef/>
      </w:r>
      <w:r w:rsidRPr="00391BD2">
        <w:rPr>
          <w:lang w:val="en-US"/>
        </w:rPr>
        <w:t xml:space="preserve">Chatbot type ‘Conversational Agent’ instead of </w:t>
      </w:r>
      <w:r>
        <w:rPr>
          <w:lang w:val="en-US"/>
        </w:rPr>
        <w:t xml:space="preserve">rule based chatbot? Is this really </w:t>
      </w:r>
      <w:r w:rsidR="00FB7EDD">
        <w:rPr>
          <w:lang w:val="en-US"/>
        </w:rPr>
        <w:t>a suitable outlook that is worth implementation effort to create an intelligent Chatbot? What types of chatbots were researched</w:t>
      </w:r>
    </w:p>
  </w:comment>
  <w:comment w:id="343" w:author="Kalunder Madlaina" w:date="2019-07-26T13:15:00Z" w:initials="KM">
    <w:p w14:paraId="59B71980" w14:textId="750AC952" w:rsidR="00FB7EDD" w:rsidRDefault="00FB7EDD">
      <w:pPr>
        <w:pStyle w:val="CommentText"/>
      </w:pPr>
      <w:r>
        <w:rPr>
          <w:rStyle w:val="CommentReference"/>
        </w:rPr>
        <w:annotationRef/>
      </w:r>
      <w:r>
        <w:t xml:space="preserve">Outlook: </w:t>
      </w:r>
      <w:proofErr w:type="spellStart"/>
      <w:r>
        <w:t>is</w:t>
      </w:r>
      <w:proofErr w:type="spellEnd"/>
      <w:r>
        <w:t xml:space="preserve"> </w:t>
      </w:r>
      <w:proofErr w:type="spellStart"/>
      <w:r>
        <w:t>it</w:t>
      </w:r>
      <w:proofErr w:type="spellEnd"/>
      <w:r>
        <w:t xml:space="preserve"> </w:t>
      </w:r>
      <w:proofErr w:type="spellStart"/>
      <w:r>
        <w:t>feasible</w:t>
      </w:r>
      <w:proofErr w:type="spellEnd"/>
      <w:r>
        <w:t>?</w:t>
      </w:r>
    </w:p>
  </w:comment>
  <w:comment w:id="344" w:author="Kalunder Madlaina" w:date="2019-07-26T13:15:00Z" w:initials="KM">
    <w:p w14:paraId="5BA16703" w14:textId="184714AF" w:rsidR="00FB7EDD" w:rsidRPr="00FB7EDD" w:rsidRDefault="00FB7EDD">
      <w:pPr>
        <w:pStyle w:val="CommentText"/>
        <w:rPr>
          <w:lang w:val="en-US"/>
        </w:rPr>
      </w:pPr>
      <w:r>
        <w:rPr>
          <w:rStyle w:val="CommentReference"/>
        </w:rPr>
        <w:annotationRef/>
      </w:r>
      <w:r w:rsidRPr="00FB7EDD">
        <w:rPr>
          <w:lang w:val="en-US"/>
        </w:rPr>
        <w:t>Confusing sentence:</w:t>
      </w:r>
      <w:r w:rsidRPr="00FB7EDD">
        <w:rPr>
          <w:lang w:val="en-US"/>
        </w:rPr>
        <w:br/>
        <w:t xml:space="preserve">A systematic tracking of </w:t>
      </w:r>
      <w:r>
        <w:rPr>
          <w:lang w:val="en-US"/>
        </w:rPr>
        <w:t>user behavior and event participation will allow tracking and recommending events. The recommendation is based on common interests with other users as well as … -&gt; Social factor</w:t>
      </w:r>
    </w:p>
  </w:comment>
  <w:comment w:id="345" w:author="Kalunder Madlaina" w:date="2019-07-26T13:17:00Z" w:initials="KM">
    <w:p w14:paraId="4841FB29" w14:textId="12F82093" w:rsidR="00FB7EDD" w:rsidRDefault="00FB7EDD">
      <w:pPr>
        <w:pStyle w:val="CommentText"/>
      </w:pPr>
      <w:r>
        <w:rPr>
          <w:rStyle w:val="CommentReference"/>
        </w:rPr>
        <w:annotationRef/>
      </w:r>
      <w:r>
        <w:t xml:space="preserve">Backend </w:t>
      </w:r>
      <w:proofErr w:type="spellStart"/>
      <w:r>
        <w:t>logic</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E24E1C3" w15:done="0"/>
  <w15:commentEx w15:paraId="3026FCC4" w15:done="0"/>
  <w15:commentEx w15:paraId="640DEA67" w15:done="0"/>
  <w15:commentEx w15:paraId="16D3D461" w15:done="0"/>
  <w15:commentEx w15:paraId="785D4EBC" w15:done="0"/>
  <w15:commentEx w15:paraId="3D65AB3B" w15:done="0"/>
  <w15:commentEx w15:paraId="175F6AA2" w15:done="0"/>
  <w15:commentEx w15:paraId="03627F11" w15:done="0"/>
  <w15:commentEx w15:paraId="30203047" w15:done="0"/>
  <w15:commentEx w15:paraId="19C40A2D" w15:done="0"/>
  <w15:commentEx w15:paraId="68ABFC43" w15:done="0"/>
  <w15:commentEx w15:paraId="50982CE0" w15:done="0"/>
  <w15:commentEx w15:paraId="58AC08DB" w15:done="0"/>
  <w15:commentEx w15:paraId="4374DC15" w15:done="0"/>
  <w15:commentEx w15:paraId="05B711E8" w15:done="0"/>
  <w15:commentEx w15:paraId="3819B023" w15:done="0"/>
  <w15:commentEx w15:paraId="01652EC7" w15:done="0"/>
  <w15:commentEx w15:paraId="4E86A421" w15:done="0"/>
  <w15:commentEx w15:paraId="02556488" w15:done="0"/>
  <w15:commentEx w15:paraId="5C360930" w15:done="0"/>
  <w15:commentEx w15:paraId="114A26BF" w15:done="0"/>
  <w15:commentEx w15:paraId="2E665BF8" w15:done="0"/>
  <w15:commentEx w15:paraId="736ABF5F" w15:done="0"/>
  <w15:commentEx w15:paraId="7FF1FA9F" w15:done="0"/>
  <w15:commentEx w15:paraId="16B77371" w15:done="0"/>
  <w15:commentEx w15:paraId="3D400D89" w15:done="0"/>
  <w15:commentEx w15:paraId="421B66C5" w15:done="0"/>
  <w15:commentEx w15:paraId="091A29BC" w15:done="0"/>
  <w15:commentEx w15:paraId="7BF80A11" w15:done="0"/>
  <w15:commentEx w15:paraId="4CBFE545" w15:done="0"/>
  <w15:commentEx w15:paraId="16F0277F" w15:done="0"/>
  <w15:commentEx w15:paraId="606C6392" w15:done="0"/>
  <w15:commentEx w15:paraId="530C387B" w15:done="0"/>
  <w15:commentEx w15:paraId="18C1F258" w15:done="0"/>
  <w15:commentEx w15:paraId="07DB8A24" w15:done="0"/>
  <w15:commentEx w15:paraId="3E457BD0" w15:done="0"/>
  <w15:commentEx w15:paraId="0FADDB29" w15:done="0"/>
  <w15:commentEx w15:paraId="5839D3DA" w15:done="0"/>
  <w15:commentEx w15:paraId="2476F53D" w15:done="0"/>
  <w15:commentEx w15:paraId="27BE3A67" w15:done="0"/>
  <w15:commentEx w15:paraId="21307408" w15:done="0"/>
  <w15:commentEx w15:paraId="2C4E1F91" w15:done="0"/>
  <w15:commentEx w15:paraId="2E4822D9" w15:done="0"/>
  <w15:commentEx w15:paraId="0BC5DAE2" w15:done="0"/>
  <w15:commentEx w15:paraId="2B5836E6" w15:done="0"/>
  <w15:commentEx w15:paraId="3ACB2609" w15:done="0"/>
  <w15:commentEx w15:paraId="4F93028E" w15:done="0"/>
  <w15:commentEx w15:paraId="3B15BD10" w15:done="0"/>
  <w15:commentEx w15:paraId="71A93C1A" w15:done="0"/>
  <w15:commentEx w15:paraId="58BD05DC" w15:done="0"/>
  <w15:commentEx w15:paraId="5D7904DE" w15:done="0"/>
  <w15:commentEx w15:paraId="0D985DE4" w15:done="0"/>
  <w15:commentEx w15:paraId="6FCB575A" w15:done="0"/>
  <w15:commentEx w15:paraId="094EA915" w15:done="0"/>
  <w15:commentEx w15:paraId="09C913B8" w15:done="0"/>
  <w15:commentEx w15:paraId="4822D405" w15:done="0"/>
  <w15:commentEx w15:paraId="7085053D" w15:done="0"/>
  <w15:commentEx w15:paraId="62F85D1A" w15:done="0"/>
  <w15:commentEx w15:paraId="500D4541" w15:done="0"/>
  <w15:commentEx w15:paraId="7F10E983" w15:done="0"/>
  <w15:commentEx w15:paraId="2A202944" w15:done="0"/>
  <w15:commentEx w15:paraId="1E8464EF" w15:done="0"/>
  <w15:commentEx w15:paraId="4BAE757D" w15:done="0"/>
  <w15:commentEx w15:paraId="23B5D14F" w15:done="0"/>
  <w15:commentEx w15:paraId="209A3382" w15:done="0"/>
  <w15:commentEx w15:paraId="59B71980" w15:done="0"/>
  <w15:commentEx w15:paraId="5BA16703" w15:done="0"/>
  <w15:commentEx w15:paraId="4841FB2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24E1C3" w16cid:durableId="20E57EA0"/>
  <w16cid:commentId w16cid:paraId="3026FCC4" w16cid:durableId="20E57FB1"/>
  <w16cid:commentId w16cid:paraId="640DEA67" w16cid:durableId="20E553FD"/>
  <w16cid:commentId w16cid:paraId="16D3D461" w16cid:durableId="20E55414"/>
  <w16cid:commentId w16cid:paraId="785D4EBC" w16cid:durableId="20E5543C"/>
  <w16cid:commentId w16cid:paraId="3D65AB3B" w16cid:durableId="20E55493"/>
  <w16cid:commentId w16cid:paraId="175F6AA2" w16cid:durableId="20E580A9"/>
  <w16cid:commentId w16cid:paraId="03627F11" w16cid:durableId="20E55E1D"/>
  <w16cid:commentId w16cid:paraId="30203047" w16cid:durableId="20E5AC6E"/>
  <w16cid:commentId w16cid:paraId="19C40A2D" w16cid:durableId="20E5ACC7"/>
  <w16cid:commentId w16cid:paraId="68ABFC43" w16cid:durableId="20E5AC95"/>
  <w16cid:commentId w16cid:paraId="50982CE0" w16cid:durableId="20E5AD1B"/>
  <w16cid:commentId w16cid:paraId="58AC08DB" w16cid:durableId="20E5AD55"/>
  <w16cid:commentId w16cid:paraId="4374DC15" w16cid:durableId="20E5B0C5"/>
  <w16cid:commentId w16cid:paraId="05B711E8" w16cid:durableId="20E5B0FF"/>
  <w16cid:commentId w16cid:paraId="3819B023" w16cid:durableId="20E5B0DF"/>
  <w16cid:commentId w16cid:paraId="01652EC7" w16cid:durableId="20E5B237"/>
  <w16cid:commentId w16cid:paraId="4E86A421" w16cid:durableId="20E5B44F"/>
  <w16cid:commentId w16cid:paraId="02556488" w16cid:durableId="20E5B33C"/>
  <w16cid:commentId w16cid:paraId="5C360930" w16cid:durableId="20E5B4A8"/>
  <w16cid:commentId w16cid:paraId="114A26BF" w16cid:durableId="20E5B51B"/>
  <w16cid:commentId w16cid:paraId="2E665BF8" w16cid:durableId="20E5B543"/>
  <w16cid:commentId w16cid:paraId="736ABF5F" w16cid:durableId="20E5B5B2"/>
  <w16cid:commentId w16cid:paraId="7FF1FA9F" w16cid:durableId="20E5B5E2"/>
  <w16cid:commentId w16cid:paraId="16B77371" w16cid:durableId="20E5B604"/>
  <w16cid:commentId w16cid:paraId="3D400D89" w16cid:durableId="20E5B616"/>
  <w16cid:commentId w16cid:paraId="421B66C5" w16cid:durableId="20E5B64E"/>
  <w16cid:commentId w16cid:paraId="091A29BC" w16cid:durableId="20E55FB1"/>
  <w16cid:commentId w16cid:paraId="7BF80A11" w16cid:durableId="20E55FF3"/>
  <w16cid:commentId w16cid:paraId="4CBFE545" w16cid:durableId="20EA8344"/>
  <w16cid:commentId w16cid:paraId="16F0277F" w16cid:durableId="20EA8312"/>
  <w16cid:commentId w16cid:paraId="606C6392" w16cid:durableId="20EA8387"/>
  <w16cid:commentId w16cid:paraId="530C387B" w16cid:durableId="20EA83E1"/>
  <w16cid:commentId w16cid:paraId="18C1F258" w16cid:durableId="20E560DC"/>
  <w16cid:commentId w16cid:paraId="07DB8A24" w16cid:durableId="20EA8497"/>
  <w16cid:commentId w16cid:paraId="3E457BD0" w16cid:durableId="20EA8401"/>
  <w16cid:commentId w16cid:paraId="0FADDB29" w16cid:durableId="20EA845D"/>
  <w16cid:commentId w16cid:paraId="5839D3DA" w16cid:durableId="20EA84F0"/>
  <w16cid:commentId w16cid:paraId="2476F53D" w16cid:durableId="20EA850E"/>
  <w16cid:commentId w16cid:paraId="27BE3A67" w16cid:durableId="20E56111"/>
  <w16cid:commentId w16cid:paraId="21307408" w16cid:durableId="20EA90B6"/>
  <w16cid:commentId w16cid:paraId="2C4E1F91" w16cid:durableId="20EA915E"/>
  <w16cid:commentId w16cid:paraId="2E4822D9" w16cid:durableId="20EA919B"/>
  <w16cid:commentId w16cid:paraId="0BC5DAE2" w16cid:durableId="20EA91D1"/>
  <w16cid:commentId w16cid:paraId="2B5836E6" w16cid:durableId="20EA91E3"/>
  <w16cid:commentId w16cid:paraId="3ACB2609" w16cid:durableId="20E55D29"/>
  <w16cid:commentId w16cid:paraId="4F93028E" w16cid:durableId="20E55D9D"/>
  <w16cid:commentId w16cid:paraId="3B15BD10" w16cid:durableId="20EA92DF"/>
  <w16cid:commentId w16cid:paraId="71A93C1A" w16cid:durableId="20EA93CD"/>
  <w16cid:commentId w16cid:paraId="58BD05DC" w16cid:durableId="20EA93F9"/>
  <w16cid:commentId w16cid:paraId="5D7904DE" w16cid:durableId="20E56259"/>
  <w16cid:commentId w16cid:paraId="0D985DE4" w16cid:durableId="20E56226"/>
  <w16cid:commentId w16cid:paraId="6FCB575A" w16cid:durableId="20E57661"/>
  <w16cid:commentId w16cid:paraId="094EA915" w16cid:durableId="20E56269"/>
  <w16cid:commentId w16cid:paraId="09C913B8" w16cid:durableId="20E562B2"/>
  <w16cid:commentId w16cid:paraId="4822D405" w16cid:durableId="20E57A5A"/>
  <w16cid:commentId w16cid:paraId="7085053D" w16cid:durableId="20E57775"/>
  <w16cid:commentId w16cid:paraId="62F85D1A" w16cid:durableId="20E577B0"/>
  <w16cid:commentId w16cid:paraId="500D4541" w16cid:durableId="20E5781B"/>
  <w16cid:commentId w16cid:paraId="7F10E983" w16cid:durableId="20E5784C"/>
  <w16cid:commentId w16cid:paraId="2A202944" w16cid:durableId="20E5791E"/>
  <w16cid:commentId w16cid:paraId="1E8464EF" w16cid:durableId="20E579B2"/>
  <w16cid:commentId w16cid:paraId="4BAE757D" w16cid:durableId="20E57A07"/>
  <w16cid:commentId w16cid:paraId="23B5D14F" w16cid:durableId="20E57AC9"/>
  <w16cid:commentId w16cid:paraId="209A3382" w16cid:durableId="20E57B09"/>
  <w16cid:commentId w16cid:paraId="59B71980" w16cid:durableId="20E57B6F"/>
  <w16cid:commentId w16cid:paraId="5BA16703" w16cid:durableId="20E57B84"/>
  <w16cid:commentId w16cid:paraId="4841FB29" w16cid:durableId="20E57B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BBE34B" w14:textId="77777777" w:rsidR="00A9741D" w:rsidRDefault="00A9741D" w:rsidP="003B6E55">
      <w:r>
        <w:separator/>
      </w:r>
    </w:p>
  </w:endnote>
  <w:endnote w:type="continuationSeparator" w:id="0">
    <w:p w14:paraId="24B2017D" w14:textId="77777777" w:rsidR="00A9741D" w:rsidRDefault="00A9741D" w:rsidP="003B6E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82361"/>
      <w:docPartObj>
        <w:docPartGallery w:val="Page Numbers (Bottom of Page)"/>
        <w:docPartUnique/>
      </w:docPartObj>
    </w:sdtPr>
    <w:sdtContent>
      <w:p w14:paraId="51FECDC8" w14:textId="4910B87A" w:rsidR="00214482" w:rsidRDefault="00214482" w:rsidP="00163BBD">
        <w:pPr>
          <w:pStyle w:val="Grafik"/>
          <w:framePr w:wrap="none" w:vAnchor="text" w:hAnchor="margin" w:xAlign="right" w:y="1"/>
        </w:pPr>
        <w:r>
          <w:fldChar w:fldCharType="begin"/>
        </w:r>
        <w:r>
          <w:instrText xml:space="preserve"> PAGE </w:instrText>
        </w:r>
        <w:r>
          <w:fldChar w:fldCharType="end"/>
        </w:r>
      </w:p>
    </w:sdtContent>
  </w:sdt>
  <w:p w14:paraId="4EC761C6" w14:textId="77777777" w:rsidR="00214482" w:rsidRDefault="00214482" w:rsidP="00F06011">
    <w:pPr>
      <w:pStyle w:val="Grafik"/>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948504"/>
      <w:docPartObj>
        <w:docPartGallery w:val="Page Numbers (Bottom of Page)"/>
        <w:docPartUnique/>
      </w:docPartObj>
    </w:sdtPr>
    <w:sdtContent>
      <w:p w14:paraId="41E38126" w14:textId="77CB35B2" w:rsidR="00214482" w:rsidRDefault="00214482" w:rsidP="00163BBD">
        <w:pPr>
          <w:pStyle w:val="Grafik"/>
          <w:framePr w:wrap="none" w:vAnchor="text" w:hAnchor="margin" w:xAlign="right" w:y="1"/>
        </w:pPr>
        <w:r>
          <w:fldChar w:fldCharType="begin"/>
        </w:r>
        <w:r>
          <w:instrText xml:space="preserve"> PAGE </w:instrText>
        </w:r>
        <w:r>
          <w:fldChar w:fldCharType="separate"/>
        </w:r>
        <w:r>
          <w:rPr>
            <w:noProof/>
          </w:rPr>
          <w:t>1</w:t>
        </w:r>
        <w:r>
          <w:fldChar w:fldCharType="end"/>
        </w:r>
      </w:p>
    </w:sdtContent>
  </w:sdt>
  <w:p w14:paraId="33EDB91E" w14:textId="77777777" w:rsidR="00214482" w:rsidRDefault="00214482" w:rsidP="00F06011">
    <w:pPr>
      <w:pStyle w:val="Grafik"/>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D8731" w14:textId="715DDB88" w:rsidR="00214482" w:rsidRDefault="00214482">
    <w:pPr>
      <w:pStyle w:val="Grafik"/>
    </w:pPr>
    <w:r w:rsidRPr="003B6E55">
      <w:rPr>
        <w:noProof/>
      </w:rPr>
      <w:t xml:space="preserve"> </w:t>
    </w:r>
    <w:r>
      <w:rPr>
        <w:noProof/>
      </w:rPr>
      <w:tab/>
    </w:r>
    <w:r>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79A137" w14:textId="77777777" w:rsidR="00A9741D" w:rsidRDefault="00A9741D" w:rsidP="003B6E55">
      <w:r>
        <w:separator/>
      </w:r>
    </w:p>
  </w:footnote>
  <w:footnote w:type="continuationSeparator" w:id="0">
    <w:p w14:paraId="0C426F72" w14:textId="77777777" w:rsidR="00A9741D" w:rsidRDefault="00A9741D" w:rsidP="003B6E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FB7D8" w14:textId="44041400" w:rsidR="00214482" w:rsidRDefault="00214482">
    <w:pPr>
      <w:pStyle w:val="Header"/>
    </w:pPr>
    <w:r>
      <w:rPr>
        <w:noProof/>
      </w:rPr>
      <w:drawing>
        <wp:anchor distT="0" distB="0" distL="114300" distR="114300" simplePos="0" relativeHeight="251658240" behindDoc="1" locked="0" layoutInCell="1" allowOverlap="1" wp14:anchorId="6B801632" wp14:editId="1677C882">
          <wp:simplePos x="0" y="0"/>
          <wp:positionH relativeFrom="column">
            <wp:posOffset>-194945</wp:posOffset>
          </wp:positionH>
          <wp:positionV relativeFrom="paragraph">
            <wp:posOffset>-76200</wp:posOffset>
          </wp:positionV>
          <wp:extent cx="2235200" cy="511495"/>
          <wp:effectExtent l="0" t="0" r="0" b="0"/>
          <wp:wrapNone/>
          <wp:docPr id="8" name="Picture 8" descr="Image result for fh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hn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5200" cy="5114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4" w15:restartNumberingAfterBreak="0">
    <w:nsid w:val="FFFFFF89"/>
    <w:multiLevelType w:val="singleLevel"/>
    <w:tmpl w:val="04090003"/>
    <w:lvl w:ilvl="0">
      <w:start w:val="1"/>
      <w:numFmt w:val="bullet"/>
      <w:lvlText w:val="o"/>
      <w:lvlJc w:val="left"/>
      <w:pPr>
        <w:ind w:left="360" w:hanging="360"/>
      </w:pPr>
      <w:rPr>
        <w:rFonts w:ascii="Courier New" w:hAnsi="Courier New" w:cs="Courier New" w:hint="default"/>
      </w:rPr>
    </w:lvl>
  </w:abstractNum>
  <w:abstractNum w:abstractNumId="5" w15:restartNumberingAfterBreak="0">
    <w:nsid w:val="03017641"/>
    <w:multiLevelType w:val="hybridMultilevel"/>
    <w:tmpl w:val="5B46DE3A"/>
    <w:lvl w:ilvl="0" w:tplc="00006E92">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61450D7"/>
    <w:multiLevelType w:val="hybridMultilevel"/>
    <w:tmpl w:val="27BE04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4320C"/>
    <w:multiLevelType w:val="hybridMultilevel"/>
    <w:tmpl w:val="034CC4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420753"/>
    <w:multiLevelType w:val="hybridMultilevel"/>
    <w:tmpl w:val="50A08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2362B1"/>
    <w:multiLevelType w:val="hybridMultilevel"/>
    <w:tmpl w:val="EBE68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7C6819"/>
    <w:multiLevelType w:val="hybridMultilevel"/>
    <w:tmpl w:val="ECAC0F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C97177"/>
    <w:multiLevelType w:val="hybridMultilevel"/>
    <w:tmpl w:val="6D46B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1160E3"/>
    <w:multiLevelType w:val="hybridMultilevel"/>
    <w:tmpl w:val="7726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AC0B9C"/>
    <w:multiLevelType w:val="hybridMultilevel"/>
    <w:tmpl w:val="D03AEF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874B0D"/>
    <w:multiLevelType w:val="hybridMultilevel"/>
    <w:tmpl w:val="11CC3C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39603C"/>
    <w:multiLevelType w:val="hybridMultilevel"/>
    <w:tmpl w:val="64E64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EB223F"/>
    <w:multiLevelType w:val="hybridMultilevel"/>
    <w:tmpl w:val="3996A084"/>
    <w:lvl w:ilvl="0" w:tplc="F1ACD3A0">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085FD7"/>
    <w:multiLevelType w:val="hybridMultilevel"/>
    <w:tmpl w:val="170A5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BD1495"/>
    <w:multiLevelType w:val="multilevel"/>
    <w:tmpl w:val="979A666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ind w:left="720" w:hanging="360"/>
      </w:pPr>
      <w:rPr>
        <w:rFonts w:ascii="Symbol" w:hAnsi="Symbol"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3E114350"/>
    <w:multiLevelType w:val="hybridMultilevel"/>
    <w:tmpl w:val="56CAD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D100FA"/>
    <w:multiLevelType w:val="hybridMultilevel"/>
    <w:tmpl w:val="44C47E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75331F"/>
    <w:multiLevelType w:val="hybridMultilevel"/>
    <w:tmpl w:val="EC1A5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F52A0"/>
    <w:multiLevelType w:val="multilevel"/>
    <w:tmpl w:val="57E694A0"/>
    <w:lvl w:ilvl="0">
      <w:start w:val="1"/>
      <w:numFmt w:val="decimal"/>
      <w:lvlText w:val="%1."/>
      <w:lvlJc w:val="left"/>
      <w:pPr>
        <w:ind w:left="1569" w:hanging="360"/>
      </w:pPr>
    </w:lvl>
    <w:lvl w:ilvl="1">
      <w:start w:val="1"/>
      <w:numFmt w:val="decimal"/>
      <w:isLgl/>
      <w:lvlText w:val="%1.%2"/>
      <w:lvlJc w:val="left"/>
      <w:pPr>
        <w:ind w:left="1929" w:hanging="720"/>
      </w:pPr>
      <w:rPr>
        <w:rFonts w:hint="default"/>
      </w:rPr>
    </w:lvl>
    <w:lvl w:ilvl="2">
      <w:start w:val="1"/>
      <w:numFmt w:val="decimal"/>
      <w:isLgl/>
      <w:lvlText w:val="%1.%2.%3"/>
      <w:lvlJc w:val="left"/>
      <w:pPr>
        <w:ind w:left="1929" w:hanging="720"/>
      </w:pPr>
      <w:rPr>
        <w:rFonts w:hint="default"/>
      </w:rPr>
    </w:lvl>
    <w:lvl w:ilvl="3">
      <w:start w:val="1"/>
      <w:numFmt w:val="decimal"/>
      <w:isLgl/>
      <w:lvlText w:val="%1.%2.%3.%4"/>
      <w:lvlJc w:val="left"/>
      <w:pPr>
        <w:ind w:left="2289" w:hanging="1080"/>
      </w:pPr>
      <w:rPr>
        <w:rFonts w:hint="default"/>
      </w:rPr>
    </w:lvl>
    <w:lvl w:ilvl="4">
      <w:start w:val="1"/>
      <w:numFmt w:val="decimal"/>
      <w:isLgl/>
      <w:lvlText w:val="%1.%2.%3.%4.%5"/>
      <w:lvlJc w:val="left"/>
      <w:pPr>
        <w:ind w:left="2289" w:hanging="1080"/>
      </w:pPr>
      <w:rPr>
        <w:rFonts w:hint="default"/>
      </w:rPr>
    </w:lvl>
    <w:lvl w:ilvl="5">
      <w:start w:val="1"/>
      <w:numFmt w:val="decimal"/>
      <w:isLgl/>
      <w:lvlText w:val="%1.%2.%3.%4.%5.%6"/>
      <w:lvlJc w:val="left"/>
      <w:pPr>
        <w:ind w:left="2649" w:hanging="1440"/>
      </w:pPr>
      <w:rPr>
        <w:rFonts w:hint="default"/>
      </w:rPr>
    </w:lvl>
    <w:lvl w:ilvl="6">
      <w:start w:val="1"/>
      <w:numFmt w:val="decimal"/>
      <w:isLgl/>
      <w:lvlText w:val="%1.%2.%3.%4.%5.%6.%7"/>
      <w:lvlJc w:val="left"/>
      <w:pPr>
        <w:ind w:left="3009" w:hanging="1800"/>
      </w:pPr>
      <w:rPr>
        <w:rFonts w:hint="default"/>
      </w:rPr>
    </w:lvl>
    <w:lvl w:ilvl="7">
      <w:start w:val="1"/>
      <w:numFmt w:val="decimal"/>
      <w:isLgl/>
      <w:lvlText w:val="%1.%2.%3.%4.%5.%6.%7.%8"/>
      <w:lvlJc w:val="left"/>
      <w:pPr>
        <w:ind w:left="3009" w:hanging="1800"/>
      </w:pPr>
      <w:rPr>
        <w:rFonts w:hint="default"/>
      </w:rPr>
    </w:lvl>
    <w:lvl w:ilvl="8">
      <w:start w:val="1"/>
      <w:numFmt w:val="decimal"/>
      <w:isLgl/>
      <w:lvlText w:val="%1.%2.%3.%4.%5.%6.%7.%8.%9"/>
      <w:lvlJc w:val="left"/>
      <w:pPr>
        <w:ind w:left="3369" w:hanging="2160"/>
      </w:pPr>
      <w:rPr>
        <w:rFonts w:hint="default"/>
      </w:rPr>
    </w:lvl>
  </w:abstractNum>
  <w:abstractNum w:abstractNumId="23" w15:restartNumberingAfterBreak="0">
    <w:nsid w:val="4A68301D"/>
    <w:multiLevelType w:val="hybridMultilevel"/>
    <w:tmpl w:val="8644519E"/>
    <w:lvl w:ilvl="0" w:tplc="21225B5E">
      <w:start w:val="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792D7F"/>
    <w:multiLevelType w:val="multilevel"/>
    <w:tmpl w:val="E4A0513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15:restartNumberingAfterBreak="0">
    <w:nsid w:val="557C4675"/>
    <w:multiLevelType w:val="hybridMultilevel"/>
    <w:tmpl w:val="9768E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E673B6"/>
    <w:multiLevelType w:val="hybridMultilevel"/>
    <w:tmpl w:val="8E5C0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8000DE"/>
    <w:multiLevelType w:val="hybridMultilevel"/>
    <w:tmpl w:val="F94C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4"/>
  </w:num>
  <w:num w:numId="7">
    <w:abstractNumId w:val="22"/>
  </w:num>
  <w:num w:numId="8">
    <w:abstractNumId w:val="19"/>
  </w:num>
  <w:num w:numId="9">
    <w:abstractNumId w:val="12"/>
  </w:num>
  <w:num w:numId="10">
    <w:abstractNumId w:val="27"/>
  </w:num>
  <w:num w:numId="11">
    <w:abstractNumId w:val="7"/>
  </w:num>
  <w:num w:numId="12">
    <w:abstractNumId w:val="26"/>
  </w:num>
  <w:num w:numId="13">
    <w:abstractNumId w:val="13"/>
  </w:num>
  <w:num w:numId="14">
    <w:abstractNumId w:val="10"/>
  </w:num>
  <w:num w:numId="15">
    <w:abstractNumId w:val="20"/>
  </w:num>
  <w:num w:numId="16">
    <w:abstractNumId w:val="15"/>
  </w:num>
  <w:num w:numId="17">
    <w:abstractNumId w:val="6"/>
  </w:num>
  <w:num w:numId="18">
    <w:abstractNumId w:val="18"/>
  </w:num>
  <w:num w:numId="19">
    <w:abstractNumId w:val="14"/>
  </w:num>
  <w:num w:numId="20">
    <w:abstractNumId w:val="21"/>
  </w:num>
  <w:num w:numId="21">
    <w:abstractNumId w:val="9"/>
  </w:num>
  <w:num w:numId="22">
    <w:abstractNumId w:val="17"/>
  </w:num>
  <w:num w:numId="23">
    <w:abstractNumId w:val="8"/>
  </w:num>
  <w:num w:numId="24">
    <w:abstractNumId w:val="11"/>
  </w:num>
  <w:num w:numId="25">
    <w:abstractNumId w:val="5"/>
  </w:num>
  <w:num w:numId="26">
    <w:abstractNumId w:val="25"/>
  </w:num>
  <w:num w:numId="27">
    <w:abstractNumId w:val="16"/>
  </w:num>
  <w:num w:numId="28">
    <w:abstractNumId w:val="23"/>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lunder Madlaina">
    <w15:presenceInfo w15:providerId="AD" w15:userId="S::madlaina.kalunder@fhnw.ch::10375cff-1d32-4cc8-8fa7-0de4550dd4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5B6"/>
    <w:rsid w:val="0000029E"/>
    <w:rsid w:val="0000087F"/>
    <w:rsid w:val="00000FE6"/>
    <w:rsid w:val="00001D7B"/>
    <w:rsid w:val="0000568A"/>
    <w:rsid w:val="00011113"/>
    <w:rsid w:val="0001174B"/>
    <w:rsid w:val="000129AC"/>
    <w:rsid w:val="00023B51"/>
    <w:rsid w:val="00025B92"/>
    <w:rsid w:val="0003186E"/>
    <w:rsid w:val="000326CD"/>
    <w:rsid w:val="00036D62"/>
    <w:rsid w:val="00037437"/>
    <w:rsid w:val="00043D78"/>
    <w:rsid w:val="000441F9"/>
    <w:rsid w:val="000445F3"/>
    <w:rsid w:val="00044C0D"/>
    <w:rsid w:val="00046817"/>
    <w:rsid w:val="00050200"/>
    <w:rsid w:val="000513CE"/>
    <w:rsid w:val="00052A9C"/>
    <w:rsid w:val="00057431"/>
    <w:rsid w:val="00070528"/>
    <w:rsid w:val="00077977"/>
    <w:rsid w:val="00080432"/>
    <w:rsid w:val="00080EB9"/>
    <w:rsid w:val="00083194"/>
    <w:rsid w:val="000859FC"/>
    <w:rsid w:val="00087C65"/>
    <w:rsid w:val="00093831"/>
    <w:rsid w:val="000A1D5D"/>
    <w:rsid w:val="000B175C"/>
    <w:rsid w:val="000B6ACB"/>
    <w:rsid w:val="000B75CB"/>
    <w:rsid w:val="000C2BCD"/>
    <w:rsid w:val="000D5CC4"/>
    <w:rsid w:val="000D68E5"/>
    <w:rsid w:val="000E2EA1"/>
    <w:rsid w:val="000E38D4"/>
    <w:rsid w:val="000E78AE"/>
    <w:rsid w:val="000F0FA4"/>
    <w:rsid w:val="000F4425"/>
    <w:rsid w:val="000F4F6E"/>
    <w:rsid w:val="000F5AB3"/>
    <w:rsid w:val="001057C1"/>
    <w:rsid w:val="00105AD7"/>
    <w:rsid w:val="00110B69"/>
    <w:rsid w:val="001114B8"/>
    <w:rsid w:val="00117381"/>
    <w:rsid w:val="00126683"/>
    <w:rsid w:val="00126A98"/>
    <w:rsid w:val="00127B36"/>
    <w:rsid w:val="0013068C"/>
    <w:rsid w:val="00132579"/>
    <w:rsid w:val="00142721"/>
    <w:rsid w:val="00151870"/>
    <w:rsid w:val="00155DFF"/>
    <w:rsid w:val="001568C2"/>
    <w:rsid w:val="00157071"/>
    <w:rsid w:val="00157DB3"/>
    <w:rsid w:val="00163BBD"/>
    <w:rsid w:val="0016451D"/>
    <w:rsid w:val="001649A5"/>
    <w:rsid w:val="001709E2"/>
    <w:rsid w:val="00173EA1"/>
    <w:rsid w:val="0017715D"/>
    <w:rsid w:val="0017756D"/>
    <w:rsid w:val="00181C18"/>
    <w:rsid w:val="00184D9A"/>
    <w:rsid w:val="00185ED5"/>
    <w:rsid w:val="00186082"/>
    <w:rsid w:val="00186BA7"/>
    <w:rsid w:val="00194963"/>
    <w:rsid w:val="001B4CBF"/>
    <w:rsid w:val="001B6F1E"/>
    <w:rsid w:val="001C6BC6"/>
    <w:rsid w:val="001D53B8"/>
    <w:rsid w:val="001E1973"/>
    <w:rsid w:val="001E3781"/>
    <w:rsid w:val="001E684B"/>
    <w:rsid w:val="001F3BFD"/>
    <w:rsid w:val="00201345"/>
    <w:rsid w:val="002037C1"/>
    <w:rsid w:val="00211525"/>
    <w:rsid w:val="00214482"/>
    <w:rsid w:val="0023763A"/>
    <w:rsid w:val="002502CE"/>
    <w:rsid w:val="00250F25"/>
    <w:rsid w:val="00257CDF"/>
    <w:rsid w:val="00262A12"/>
    <w:rsid w:val="00271946"/>
    <w:rsid w:val="002769A7"/>
    <w:rsid w:val="0028076B"/>
    <w:rsid w:val="00281794"/>
    <w:rsid w:val="002871F8"/>
    <w:rsid w:val="002A5B9C"/>
    <w:rsid w:val="002B115D"/>
    <w:rsid w:val="002B1F83"/>
    <w:rsid w:val="002B40CC"/>
    <w:rsid w:val="002B68E8"/>
    <w:rsid w:val="002C6818"/>
    <w:rsid w:val="002D4DB8"/>
    <w:rsid w:val="002D7367"/>
    <w:rsid w:val="002D7511"/>
    <w:rsid w:val="002E1D85"/>
    <w:rsid w:val="002E522A"/>
    <w:rsid w:val="002F71CB"/>
    <w:rsid w:val="003042D6"/>
    <w:rsid w:val="00310CCB"/>
    <w:rsid w:val="00314EAF"/>
    <w:rsid w:val="0032195E"/>
    <w:rsid w:val="003236A1"/>
    <w:rsid w:val="00337F57"/>
    <w:rsid w:val="0034409D"/>
    <w:rsid w:val="00347814"/>
    <w:rsid w:val="0035717A"/>
    <w:rsid w:val="00360B5B"/>
    <w:rsid w:val="003679A7"/>
    <w:rsid w:val="003749B7"/>
    <w:rsid w:val="00385525"/>
    <w:rsid w:val="00391BD2"/>
    <w:rsid w:val="003951EB"/>
    <w:rsid w:val="003A3CFC"/>
    <w:rsid w:val="003A78B6"/>
    <w:rsid w:val="003B3868"/>
    <w:rsid w:val="003B573A"/>
    <w:rsid w:val="003B6E55"/>
    <w:rsid w:val="003C5B2B"/>
    <w:rsid w:val="003D0042"/>
    <w:rsid w:val="003F4FD9"/>
    <w:rsid w:val="003F5A5D"/>
    <w:rsid w:val="003F6612"/>
    <w:rsid w:val="00400D60"/>
    <w:rsid w:val="00401681"/>
    <w:rsid w:val="004047E4"/>
    <w:rsid w:val="004116F8"/>
    <w:rsid w:val="00413E04"/>
    <w:rsid w:val="00414CE5"/>
    <w:rsid w:val="00422B58"/>
    <w:rsid w:val="00425117"/>
    <w:rsid w:val="004278B9"/>
    <w:rsid w:val="00441CF7"/>
    <w:rsid w:val="00447C6E"/>
    <w:rsid w:val="00456257"/>
    <w:rsid w:val="00456851"/>
    <w:rsid w:val="004639F0"/>
    <w:rsid w:val="00494ADF"/>
    <w:rsid w:val="00497171"/>
    <w:rsid w:val="004A15B0"/>
    <w:rsid w:val="004A40C4"/>
    <w:rsid w:val="004A6E4E"/>
    <w:rsid w:val="004B13C9"/>
    <w:rsid w:val="004B290E"/>
    <w:rsid w:val="004C57E6"/>
    <w:rsid w:val="004C5F0C"/>
    <w:rsid w:val="004D19B0"/>
    <w:rsid w:val="004D6FF6"/>
    <w:rsid w:val="004D7CF6"/>
    <w:rsid w:val="004E4333"/>
    <w:rsid w:val="004F27E8"/>
    <w:rsid w:val="004F3E9E"/>
    <w:rsid w:val="00503C1E"/>
    <w:rsid w:val="00510E62"/>
    <w:rsid w:val="00520202"/>
    <w:rsid w:val="00521F8F"/>
    <w:rsid w:val="00525106"/>
    <w:rsid w:val="0053027F"/>
    <w:rsid w:val="00542C01"/>
    <w:rsid w:val="005521BB"/>
    <w:rsid w:val="0055745A"/>
    <w:rsid w:val="00557767"/>
    <w:rsid w:val="00557AF2"/>
    <w:rsid w:val="005619DF"/>
    <w:rsid w:val="00563059"/>
    <w:rsid w:val="00567BC4"/>
    <w:rsid w:val="0057085B"/>
    <w:rsid w:val="005852B9"/>
    <w:rsid w:val="00591B5C"/>
    <w:rsid w:val="00591CA8"/>
    <w:rsid w:val="005952C7"/>
    <w:rsid w:val="00595AC8"/>
    <w:rsid w:val="00595CB1"/>
    <w:rsid w:val="005A3753"/>
    <w:rsid w:val="005B1CE0"/>
    <w:rsid w:val="005B2FC0"/>
    <w:rsid w:val="005B6D9D"/>
    <w:rsid w:val="005B78B6"/>
    <w:rsid w:val="005C11AB"/>
    <w:rsid w:val="005C4C43"/>
    <w:rsid w:val="005C6DEB"/>
    <w:rsid w:val="005D7BF3"/>
    <w:rsid w:val="005E00B3"/>
    <w:rsid w:val="005E4F81"/>
    <w:rsid w:val="005F25D6"/>
    <w:rsid w:val="00601682"/>
    <w:rsid w:val="006023B9"/>
    <w:rsid w:val="00617D6A"/>
    <w:rsid w:val="00647857"/>
    <w:rsid w:val="00650BA2"/>
    <w:rsid w:val="00650D4A"/>
    <w:rsid w:val="00661B0C"/>
    <w:rsid w:val="0066736C"/>
    <w:rsid w:val="00672829"/>
    <w:rsid w:val="00673645"/>
    <w:rsid w:val="00674927"/>
    <w:rsid w:val="00682007"/>
    <w:rsid w:val="00684354"/>
    <w:rsid w:val="006A557D"/>
    <w:rsid w:val="006A7A4C"/>
    <w:rsid w:val="006B4B97"/>
    <w:rsid w:val="006C2169"/>
    <w:rsid w:val="006E6446"/>
    <w:rsid w:val="006E72AA"/>
    <w:rsid w:val="00710BE0"/>
    <w:rsid w:val="00711D72"/>
    <w:rsid w:val="007247E1"/>
    <w:rsid w:val="007541A6"/>
    <w:rsid w:val="0075429A"/>
    <w:rsid w:val="00756363"/>
    <w:rsid w:val="0076285A"/>
    <w:rsid w:val="0076582D"/>
    <w:rsid w:val="00770591"/>
    <w:rsid w:val="0077645E"/>
    <w:rsid w:val="007768DA"/>
    <w:rsid w:val="00777125"/>
    <w:rsid w:val="00782B33"/>
    <w:rsid w:val="00782D43"/>
    <w:rsid w:val="00787C98"/>
    <w:rsid w:val="00790DC8"/>
    <w:rsid w:val="007A4EF7"/>
    <w:rsid w:val="007C4AED"/>
    <w:rsid w:val="007C74BF"/>
    <w:rsid w:val="007D1E20"/>
    <w:rsid w:val="007F0C70"/>
    <w:rsid w:val="007F3F3A"/>
    <w:rsid w:val="007F591D"/>
    <w:rsid w:val="00801A8C"/>
    <w:rsid w:val="00806666"/>
    <w:rsid w:val="0080743D"/>
    <w:rsid w:val="00811FA1"/>
    <w:rsid w:val="0081579F"/>
    <w:rsid w:val="008172BD"/>
    <w:rsid w:val="00821C14"/>
    <w:rsid w:val="0082740D"/>
    <w:rsid w:val="00831ACB"/>
    <w:rsid w:val="00836B4C"/>
    <w:rsid w:val="0084645D"/>
    <w:rsid w:val="0086368A"/>
    <w:rsid w:val="00864C2F"/>
    <w:rsid w:val="008675E9"/>
    <w:rsid w:val="00882505"/>
    <w:rsid w:val="00886CF3"/>
    <w:rsid w:val="008915B2"/>
    <w:rsid w:val="008931AB"/>
    <w:rsid w:val="008939A7"/>
    <w:rsid w:val="0089593D"/>
    <w:rsid w:val="00896676"/>
    <w:rsid w:val="008A48B0"/>
    <w:rsid w:val="008A6D15"/>
    <w:rsid w:val="008B066F"/>
    <w:rsid w:val="008B6053"/>
    <w:rsid w:val="008C7EAF"/>
    <w:rsid w:val="008D156B"/>
    <w:rsid w:val="008E0D0D"/>
    <w:rsid w:val="008F73F6"/>
    <w:rsid w:val="00905BCB"/>
    <w:rsid w:val="00910E19"/>
    <w:rsid w:val="00914DEA"/>
    <w:rsid w:val="00916516"/>
    <w:rsid w:val="00917F9A"/>
    <w:rsid w:val="00925031"/>
    <w:rsid w:val="00927BB1"/>
    <w:rsid w:val="00932A2E"/>
    <w:rsid w:val="00946B4E"/>
    <w:rsid w:val="00950DCA"/>
    <w:rsid w:val="009535A9"/>
    <w:rsid w:val="009603EB"/>
    <w:rsid w:val="009777A8"/>
    <w:rsid w:val="00993926"/>
    <w:rsid w:val="009956EA"/>
    <w:rsid w:val="009964AC"/>
    <w:rsid w:val="009A633F"/>
    <w:rsid w:val="009A6700"/>
    <w:rsid w:val="009D19C2"/>
    <w:rsid w:val="009D34DD"/>
    <w:rsid w:val="009D6B12"/>
    <w:rsid w:val="009E56EF"/>
    <w:rsid w:val="009E58D7"/>
    <w:rsid w:val="009F300B"/>
    <w:rsid w:val="009F4987"/>
    <w:rsid w:val="009F637F"/>
    <w:rsid w:val="009F699A"/>
    <w:rsid w:val="00A15A12"/>
    <w:rsid w:val="00A3218D"/>
    <w:rsid w:val="00A32EBE"/>
    <w:rsid w:val="00A374A0"/>
    <w:rsid w:val="00A431B0"/>
    <w:rsid w:val="00A45939"/>
    <w:rsid w:val="00A60334"/>
    <w:rsid w:val="00A610D1"/>
    <w:rsid w:val="00A615D8"/>
    <w:rsid w:val="00A64249"/>
    <w:rsid w:val="00A646CF"/>
    <w:rsid w:val="00A65486"/>
    <w:rsid w:val="00A82707"/>
    <w:rsid w:val="00A83A1F"/>
    <w:rsid w:val="00A87101"/>
    <w:rsid w:val="00A87218"/>
    <w:rsid w:val="00A9131F"/>
    <w:rsid w:val="00A92E8F"/>
    <w:rsid w:val="00A93196"/>
    <w:rsid w:val="00A9349F"/>
    <w:rsid w:val="00A9741D"/>
    <w:rsid w:val="00A97695"/>
    <w:rsid w:val="00AA21F9"/>
    <w:rsid w:val="00AA3E71"/>
    <w:rsid w:val="00AB3018"/>
    <w:rsid w:val="00AC52B1"/>
    <w:rsid w:val="00AD1339"/>
    <w:rsid w:val="00AD312D"/>
    <w:rsid w:val="00AD342F"/>
    <w:rsid w:val="00AE34C9"/>
    <w:rsid w:val="00AF6BED"/>
    <w:rsid w:val="00AF704D"/>
    <w:rsid w:val="00B037DD"/>
    <w:rsid w:val="00B0507E"/>
    <w:rsid w:val="00B315E4"/>
    <w:rsid w:val="00B33E72"/>
    <w:rsid w:val="00B3578A"/>
    <w:rsid w:val="00B4142B"/>
    <w:rsid w:val="00B4323E"/>
    <w:rsid w:val="00B50F7C"/>
    <w:rsid w:val="00B55B82"/>
    <w:rsid w:val="00B60175"/>
    <w:rsid w:val="00B62A40"/>
    <w:rsid w:val="00B6404D"/>
    <w:rsid w:val="00B65111"/>
    <w:rsid w:val="00B70A53"/>
    <w:rsid w:val="00B7207B"/>
    <w:rsid w:val="00B735CC"/>
    <w:rsid w:val="00B853A7"/>
    <w:rsid w:val="00B872CB"/>
    <w:rsid w:val="00B87395"/>
    <w:rsid w:val="00B92075"/>
    <w:rsid w:val="00B95C98"/>
    <w:rsid w:val="00BA05DB"/>
    <w:rsid w:val="00BA43DF"/>
    <w:rsid w:val="00BA61DB"/>
    <w:rsid w:val="00BA708D"/>
    <w:rsid w:val="00BB0082"/>
    <w:rsid w:val="00BB36C0"/>
    <w:rsid w:val="00BB5CB1"/>
    <w:rsid w:val="00BC0134"/>
    <w:rsid w:val="00BC3EA0"/>
    <w:rsid w:val="00BC3F18"/>
    <w:rsid w:val="00BC6B76"/>
    <w:rsid w:val="00BD1954"/>
    <w:rsid w:val="00BD3566"/>
    <w:rsid w:val="00BD7AFF"/>
    <w:rsid w:val="00BE1FEE"/>
    <w:rsid w:val="00BF6813"/>
    <w:rsid w:val="00BF6822"/>
    <w:rsid w:val="00BF68C1"/>
    <w:rsid w:val="00C00D69"/>
    <w:rsid w:val="00C02DBE"/>
    <w:rsid w:val="00C101E7"/>
    <w:rsid w:val="00C11897"/>
    <w:rsid w:val="00C15B6F"/>
    <w:rsid w:val="00C22E8E"/>
    <w:rsid w:val="00C25E6C"/>
    <w:rsid w:val="00C33900"/>
    <w:rsid w:val="00C34AC7"/>
    <w:rsid w:val="00C35A72"/>
    <w:rsid w:val="00C37D90"/>
    <w:rsid w:val="00C55FA2"/>
    <w:rsid w:val="00C57129"/>
    <w:rsid w:val="00C618A4"/>
    <w:rsid w:val="00C61ABE"/>
    <w:rsid w:val="00C67BAF"/>
    <w:rsid w:val="00C720CB"/>
    <w:rsid w:val="00C74850"/>
    <w:rsid w:val="00C76E94"/>
    <w:rsid w:val="00C9575E"/>
    <w:rsid w:val="00C97664"/>
    <w:rsid w:val="00C978BA"/>
    <w:rsid w:val="00CA239D"/>
    <w:rsid w:val="00CA481A"/>
    <w:rsid w:val="00CB5043"/>
    <w:rsid w:val="00CB5CE6"/>
    <w:rsid w:val="00CC3B84"/>
    <w:rsid w:val="00CC3F39"/>
    <w:rsid w:val="00CC65CB"/>
    <w:rsid w:val="00CD0841"/>
    <w:rsid w:val="00CD124B"/>
    <w:rsid w:val="00CD4FD9"/>
    <w:rsid w:val="00CD556D"/>
    <w:rsid w:val="00CD6239"/>
    <w:rsid w:val="00CD6749"/>
    <w:rsid w:val="00CE25AE"/>
    <w:rsid w:val="00CE3692"/>
    <w:rsid w:val="00CE7CB4"/>
    <w:rsid w:val="00CF5DB7"/>
    <w:rsid w:val="00D0360E"/>
    <w:rsid w:val="00D061A9"/>
    <w:rsid w:val="00D0709C"/>
    <w:rsid w:val="00D11B3E"/>
    <w:rsid w:val="00D20FEB"/>
    <w:rsid w:val="00D21406"/>
    <w:rsid w:val="00D23EE3"/>
    <w:rsid w:val="00D24505"/>
    <w:rsid w:val="00D27523"/>
    <w:rsid w:val="00D30BBD"/>
    <w:rsid w:val="00D337C7"/>
    <w:rsid w:val="00D34670"/>
    <w:rsid w:val="00D34FDD"/>
    <w:rsid w:val="00D40963"/>
    <w:rsid w:val="00D47B06"/>
    <w:rsid w:val="00D510E3"/>
    <w:rsid w:val="00D61A89"/>
    <w:rsid w:val="00D62231"/>
    <w:rsid w:val="00D6339C"/>
    <w:rsid w:val="00D636D0"/>
    <w:rsid w:val="00D70190"/>
    <w:rsid w:val="00D72D7C"/>
    <w:rsid w:val="00D77126"/>
    <w:rsid w:val="00D827BA"/>
    <w:rsid w:val="00D82F1F"/>
    <w:rsid w:val="00D856F0"/>
    <w:rsid w:val="00D87BC2"/>
    <w:rsid w:val="00D92B59"/>
    <w:rsid w:val="00D940E2"/>
    <w:rsid w:val="00D96916"/>
    <w:rsid w:val="00D9714E"/>
    <w:rsid w:val="00DB5DB9"/>
    <w:rsid w:val="00DB661F"/>
    <w:rsid w:val="00DB7C4A"/>
    <w:rsid w:val="00DC15B6"/>
    <w:rsid w:val="00DD6BC9"/>
    <w:rsid w:val="00DE162A"/>
    <w:rsid w:val="00DE3040"/>
    <w:rsid w:val="00DF5E8D"/>
    <w:rsid w:val="00E054A4"/>
    <w:rsid w:val="00E118F7"/>
    <w:rsid w:val="00E240A5"/>
    <w:rsid w:val="00E43EF3"/>
    <w:rsid w:val="00E52FEB"/>
    <w:rsid w:val="00E60527"/>
    <w:rsid w:val="00E63575"/>
    <w:rsid w:val="00E70CA5"/>
    <w:rsid w:val="00E763BC"/>
    <w:rsid w:val="00E94CF0"/>
    <w:rsid w:val="00E96229"/>
    <w:rsid w:val="00EA6A72"/>
    <w:rsid w:val="00EB0618"/>
    <w:rsid w:val="00EC075F"/>
    <w:rsid w:val="00EC26C4"/>
    <w:rsid w:val="00ED0294"/>
    <w:rsid w:val="00ED4268"/>
    <w:rsid w:val="00ED5FA7"/>
    <w:rsid w:val="00ED6802"/>
    <w:rsid w:val="00ED7C39"/>
    <w:rsid w:val="00EE12BA"/>
    <w:rsid w:val="00EE6885"/>
    <w:rsid w:val="00EE7F21"/>
    <w:rsid w:val="00EF07E1"/>
    <w:rsid w:val="00F01067"/>
    <w:rsid w:val="00F06011"/>
    <w:rsid w:val="00F10842"/>
    <w:rsid w:val="00F11427"/>
    <w:rsid w:val="00F15DD9"/>
    <w:rsid w:val="00F167A6"/>
    <w:rsid w:val="00F356E3"/>
    <w:rsid w:val="00F54A99"/>
    <w:rsid w:val="00F66CFE"/>
    <w:rsid w:val="00F71AB4"/>
    <w:rsid w:val="00F74343"/>
    <w:rsid w:val="00F74FA7"/>
    <w:rsid w:val="00F90668"/>
    <w:rsid w:val="00F923E2"/>
    <w:rsid w:val="00F93D02"/>
    <w:rsid w:val="00FA4E1E"/>
    <w:rsid w:val="00FB1BA4"/>
    <w:rsid w:val="00FB7EDD"/>
    <w:rsid w:val="00FC2412"/>
    <w:rsid w:val="00FC670A"/>
    <w:rsid w:val="00FC6843"/>
    <w:rsid w:val="00FE1276"/>
    <w:rsid w:val="00FE46CE"/>
    <w:rsid w:val="00FE5AFD"/>
    <w:rsid w:val="00FF0A9F"/>
    <w:rsid w:val="00FF1C0A"/>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D3C3E"/>
  <w15:chartTrackingRefBased/>
  <w15:docId w15:val="{F324A79E-BF65-49FC-9326-D4AC8DBDD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link w:val="Heading1Char"/>
    <w:uiPriority w:val="9"/>
    <w:qFormat/>
    <w:rsid w:val="00A87218"/>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link w:val="Heading2Char"/>
    <w:uiPriority w:val="9"/>
    <w:qFormat/>
    <w:rsid w:val="00975D4A"/>
    <w:pPr>
      <w:pageBreakBefore w:val="0"/>
      <w:numPr>
        <w:ilvl w:val="1"/>
      </w:numPr>
      <w:outlineLvl w:val="1"/>
    </w:pPr>
  </w:style>
  <w:style w:type="paragraph" w:styleId="Heading3">
    <w:name w:val="heading 3"/>
    <w:basedOn w:val="Heading2"/>
    <w:next w:val="Normal"/>
    <w:link w:val="Heading3Char"/>
    <w:uiPriority w:val="9"/>
    <w:qFormat/>
    <w:rsid w:val="00D23850"/>
    <w:pPr>
      <w:numPr>
        <w:ilvl w:val="2"/>
      </w:numPr>
      <w:outlineLvl w:val="2"/>
    </w:pPr>
    <w:rPr>
      <w:i/>
      <w:sz w:val="22"/>
    </w:rPr>
  </w:style>
  <w:style w:type="paragraph" w:styleId="Heading4">
    <w:name w:val="heading 4"/>
    <w:basedOn w:val="Heading3"/>
    <w:next w:val="Normal"/>
    <w:link w:val="Heading4Char"/>
    <w:uiPriority w:val="9"/>
    <w:qFormat/>
    <w:rsid w:val="00D07B47"/>
    <w:pPr>
      <w:numPr>
        <w:ilvl w:val="3"/>
      </w:numPr>
      <w:outlineLvl w:val="3"/>
    </w:pPr>
  </w:style>
  <w:style w:type="paragraph" w:styleId="Heading5">
    <w:name w:val="heading 5"/>
    <w:basedOn w:val="Normal"/>
    <w:next w:val="Normal"/>
    <w:link w:val="Heading5Char"/>
    <w:uiPriority w:val="9"/>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link w:val="Heading6Char"/>
    <w:uiPriority w:val="9"/>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BC6"/>
    <w:rPr>
      <w:rFonts w:ascii="Arial" w:hAnsi="Arial"/>
      <w:b/>
      <w:kern w:val="28"/>
      <w:sz w:val="26"/>
      <w:lang w:eastAsia="de-DE"/>
    </w:rPr>
  </w:style>
  <w:style w:type="character" w:customStyle="1" w:styleId="Heading2Char">
    <w:name w:val="Heading 2 Char"/>
    <w:basedOn w:val="DefaultParagraphFont"/>
    <w:link w:val="Heading2"/>
    <w:uiPriority w:val="9"/>
    <w:rsid w:val="001C6BC6"/>
    <w:rPr>
      <w:rFonts w:ascii="Arial" w:hAnsi="Arial"/>
      <w:b/>
      <w:kern w:val="28"/>
      <w:sz w:val="26"/>
      <w:lang w:eastAsia="de-DE"/>
    </w:rPr>
  </w:style>
  <w:style w:type="character" w:customStyle="1" w:styleId="Heading3Char">
    <w:name w:val="Heading 3 Char"/>
    <w:basedOn w:val="DefaultParagraphFont"/>
    <w:link w:val="Heading3"/>
    <w:uiPriority w:val="9"/>
    <w:rsid w:val="001C6BC6"/>
    <w:rPr>
      <w:rFonts w:ascii="Arial" w:hAnsi="Arial"/>
      <w:b/>
      <w:i/>
      <w:kern w:val="28"/>
      <w:sz w:val="22"/>
      <w:lang w:eastAsia="de-DE"/>
    </w:rPr>
  </w:style>
  <w:style w:type="character" w:customStyle="1" w:styleId="Heading4Char">
    <w:name w:val="Heading 4 Char"/>
    <w:basedOn w:val="DefaultParagraphFont"/>
    <w:link w:val="Heading4"/>
    <w:uiPriority w:val="9"/>
    <w:rsid w:val="001C6BC6"/>
    <w:rPr>
      <w:rFonts w:ascii="Arial" w:hAnsi="Arial"/>
      <w:b/>
      <w:i/>
      <w:kern w:val="28"/>
      <w:sz w:val="22"/>
      <w:lang w:eastAsia="de-DE"/>
    </w:rPr>
  </w:style>
  <w:style w:type="character" w:customStyle="1" w:styleId="Heading5Char">
    <w:name w:val="Heading 5 Char"/>
    <w:basedOn w:val="DefaultParagraphFont"/>
    <w:link w:val="Heading5"/>
    <w:uiPriority w:val="9"/>
    <w:rsid w:val="001C6BC6"/>
    <w:rPr>
      <w:rFonts w:ascii="Arial" w:hAnsi="Arial"/>
      <w:sz w:val="22"/>
      <w:lang w:eastAsia="de-DE"/>
    </w:rPr>
  </w:style>
  <w:style w:type="character" w:customStyle="1" w:styleId="Heading6Char">
    <w:name w:val="Heading 6 Char"/>
    <w:basedOn w:val="DefaultParagraphFont"/>
    <w:link w:val="Heading6"/>
    <w:uiPriority w:val="9"/>
    <w:rsid w:val="001C6BC6"/>
    <w:rPr>
      <w:i/>
      <w:sz w:val="22"/>
      <w:lang w:eastAsia="de-DE"/>
    </w:rPr>
  </w:style>
  <w:style w:type="paragraph" w:styleId="TOC1">
    <w:name w:val="toc 1"/>
    <w:basedOn w:val="Normal"/>
    <w:next w:val="Normal"/>
    <w:uiPriority w:val="39"/>
    <w:rsid w:val="00F20958"/>
    <w:pPr>
      <w:tabs>
        <w:tab w:val="clear" w:pos="851"/>
      </w:tabs>
      <w:spacing w:before="120" w:after="0"/>
      <w:jc w:val="left"/>
    </w:pPr>
    <w:rPr>
      <w:rFonts w:asciiTheme="minorHAnsi" w:hAnsiTheme="minorHAnsi" w:cstheme="minorHAnsi"/>
      <w:b/>
      <w:bCs/>
      <w:i/>
      <w:iCs/>
      <w:sz w:val="24"/>
      <w:szCs w:val="28"/>
    </w:r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link w:val="HeaderChar"/>
    <w:uiPriority w:val="99"/>
    <w:rsid w:val="00BE0D08"/>
    <w:pPr>
      <w:tabs>
        <w:tab w:val="clear" w:pos="851"/>
        <w:tab w:val="center" w:pos="4320"/>
        <w:tab w:val="right" w:pos="8640"/>
      </w:tabs>
    </w:pPr>
  </w:style>
  <w:style w:type="character" w:customStyle="1" w:styleId="HeaderChar">
    <w:name w:val="Header Char"/>
    <w:basedOn w:val="DefaultParagraphFont"/>
    <w:link w:val="Header"/>
    <w:uiPriority w:val="99"/>
    <w:rsid w:val="001C6BC6"/>
    <w:rPr>
      <w:rFonts w:ascii="Arial" w:hAnsi="Arial"/>
      <w:sz w:val="22"/>
      <w:szCs w:val="24"/>
      <w:lang w:eastAsia="en-US"/>
    </w:rPr>
  </w:style>
  <w:style w:type="paragraph" w:styleId="Footer">
    <w:name w:val="footer"/>
    <w:basedOn w:val="Normal"/>
    <w:link w:val="FooterChar"/>
    <w:uiPriority w:val="99"/>
    <w:rsid w:val="00BE0D08"/>
    <w:pPr>
      <w:tabs>
        <w:tab w:val="clear" w:pos="851"/>
        <w:tab w:val="center" w:pos="4320"/>
        <w:tab w:val="right" w:pos="8640"/>
      </w:tabs>
    </w:pPr>
  </w:style>
  <w:style w:type="character" w:customStyle="1" w:styleId="FooterChar">
    <w:name w:val="Footer Char"/>
    <w:basedOn w:val="DefaultParagraphFont"/>
    <w:link w:val="Footer"/>
    <w:uiPriority w:val="99"/>
    <w:rsid w:val="001C6BC6"/>
    <w:rPr>
      <w:rFonts w:ascii="Arial" w:hAnsi="Arial"/>
      <w:sz w:val="22"/>
      <w:szCs w:val="24"/>
      <w:lang w:eastAsia="en-US"/>
    </w:rPr>
  </w:style>
  <w:style w:type="character" w:styleId="PageNumber">
    <w:name w:val="page number"/>
    <w:basedOn w:val="DefaultParagraphFont"/>
    <w:uiPriority w:val="99"/>
    <w:rsid w:val="005B5746"/>
  </w:style>
  <w:style w:type="paragraph" w:styleId="Caption">
    <w:name w:val="caption"/>
    <w:basedOn w:val="Normal"/>
    <w:next w:val="Normal"/>
    <w:uiPriority w:val="35"/>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Abkrzungsverzeichnis">
    <w:name w:val="Abkürzungsverzeichni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berschriftohneNummerierung">
    <w:name w:val="Überschrift ohne Nummerieru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Abbildung">
    <w:name w:val="Abbildung"/>
    <w:basedOn w:val="Abkrzungsverzeichnis"/>
    <w:next w:val="Normal"/>
    <w:rsid w:val="00FC6467"/>
    <w:pPr>
      <w:keepNext/>
      <w:spacing w:before="280" w:after="200" w:line="240" w:lineRule="auto"/>
      <w:jc w:val="center"/>
    </w:pPr>
  </w:style>
  <w:style w:type="paragraph" w:styleId="ListBullet">
    <w:name w:val="List Bullet"/>
    <w:basedOn w:val="Normal"/>
    <w:autoRedefine/>
    <w:rsid w:val="00417554"/>
    <w:pPr>
      <w:tabs>
        <w:tab w:val="clear" w:pos="851"/>
        <w:tab w:val="left" w:pos="567"/>
      </w:tabs>
      <w:spacing w:line="280" w:lineRule="exact"/>
    </w:pPr>
    <w:rPr>
      <w:szCs w:val="20"/>
      <w:lang w:eastAsia="de-DE"/>
    </w:rPr>
  </w:style>
  <w:style w:type="paragraph" w:customStyle="1" w:styleId="BeschriftungTabelle">
    <w:name w:val="Beschriftung Tabelle"/>
    <w:basedOn w:val="Caption"/>
    <w:rsid w:val="00975D4A"/>
    <w:pPr>
      <w:spacing w:after="120"/>
    </w:pPr>
  </w:style>
  <w:style w:type="paragraph" w:customStyle="1" w:styleId="Tabellenberschrift">
    <w:name w:val="Tabellenüberschrift"/>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ellentext">
    <w:name w:val="Tabellen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Grafik">
    <w:name w:val="Grafik"/>
    <w:basedOn w:val="Normal"/>
    <w:rsid w:val="00BA0923"/>
    <w:pPr>
      <w:tabs>
        <w:tab w:val="clear" w:pos="851"/>
        <w:tab w:val="left" w:pos="567"/>
      </w:tabs>
      <w:spacing w:before="240" w:line="240" w:lineRule="auto"/>
    </w:pPr>
    <w:rPr>
      <w:szCs w:val="20"/>
      <w:lang w:eastAsia="de-DE"/>
    </w:rPr>
  </w:style>
  <w:style w:type="paragraph" w:customStyle="1" w:styleId="Literatureintrag">
    <w:name w:val="Literatureintrag"/>
    <w:basedOn w:val="Normal"/>
    <w:rsid w:val="00CD7F59"/>
    <w:pPr>
      <w:tabs>
        <w:tab w:val="clear" w:pos="851"/>
      </w:tabs>
      <w:ind w:left="284" w:hanging="284"/>
      <w:jc w:val="left"/>
    </w:pPr>
    <w:rPr>
      <w:snapToGrid w:val="0"/>
      <w:color w:val="000000"/>
      <w:szCs w:val="20"/>
      <w:lang w:val="de-DE" w:eastAsia="de-DE"/>
    </w:rPr>
  </w:style>
  <w:style w:type="paragraph" w:customStyle="1" w:styleId="berschrift1ohneNummerierung">
    <w:name w:val="Überschrift 1 ohne Nummerierung"/>
    <w:basedOn w:val="Heading1"/>
    <w:next w:val="Normal"/>
    <w:rsid w:val="00D07B47"/>
    <w:pPr>
      <w:numPr>
        <w:numId w:val="0"/>
      </w:numPr>
    </w:pPr>
  </w:style>
  <w:style w:type="paragraph" w:styleId="TOC2">
    <w:name w:val="toc 2"/>
    <w:basedOn w:val="Normal"/>
    <w:next w:val="Normal"/>
    <w:uiPriority w:val="39"/>
    <w:rsid w:val="00F20958"/>
    <w:pPr>
      <w:tabs>
        <w:tab w:val="clear" w:pos="851"/>
      </w:tabs>
      <w:spacing w:before="120" w:after="0"/>
      <w:ind w:left="220"/>
      <w:jc w:val="left"/>
    </w:pPr>
    <w:rPr>
      <w:rFonts w:asciiTheme="minorHAnsi" w:hAnsiTheme="minorHAnsi" w:cstheme="minorHAnsi"/>
      <w:b/>
      <w:bCs/>
      <w:szCs w:val="26"/>
    </w:rPr>
  </w:style>
  <w:style w:type="paragraph" w:styleId="TOC3">
    <w:name w:val="toc 3"/>
    <w:basedOn w:val="Normal"/>
    <w:next w:val="Normal"/>
    <w:uiPriority w:val="39"/>
    <w:rsid w:val="00A62D93"/>
    <w:pPr>
      <w:tabs>
        <w:tab w:val="clear" w:pos="851"/>
      </w:tabs>
      <w:spacing w:after="0"/>
      <w:ind w:left="440"/>
      <w:jc w:val="left"/>
    </w:pPr>
    <w:rPr>
      <w:rFonts w:asciiTheme="minorHAnsi" w:hAnsiTheme="minorHAnsi" w:cstheme="minorHAnsi"/>
      <w:sz w:val="20"/>
    </w:r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s>
      <w:spacing w:after="0"/>
      <w:ind w:left="660"/>
      <w:jc w:val="left"/>
    </w:pPr>
    <w:rPr>
      <w:rFonts w:asciiTheme="minorHAnsi" w:hAnsiTheme="minorHAnsi" w:cstheme="minorHAnsi"/>
      <w:sz w:val="20"/>
    </w:rPr>
  </w:style>
  <w:style w:type="paragraph" w:styleId="ListBullet2">
    <w:name w:val="List Bullet 2"/>
    <w:basedOn w:val="Normal"/>
    <w:autoRedefine/>
    <w:rsid w:val="00D07B47"/>
    <w:p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Tabelle">
    <w:name w:val="Abbildung Tabelle"/>
    <w:basedOn w:val="Normal"/>
    <w:next w:val="Normal"/>
    <w:rsid w:val="0021653C"/>
    <w:pPr>
      <w:tabs>
        <w:tab w:val="clear" w:pos="851"/>
      </w:tabs>
      <w:spacing w:line="240" w:lineRule="auto"/>
      <w:jc w:val="center"/>
    </w:pPr>
    <w:rPr>
      <w:szCs w:val="20"/>
      <w:lang w:eastAsia="de-DE"/>
    </w:rPr>
  </w:style>
  <w:style w:type="paragraph" w:styleId="NormalWeb">
    <w:name w:val="Normal (Web)"/>
    <w:basedOn w:val="Normal"/>
    <w:uiPriority w:val="99"/>
    <w:unhideWhenUsed/>
    <w:rsid w:val="006E7514"/>
    <w:pPr>
      <w:tabs>
        <w:tab w:val="clear" w:pos="851"/>
      </w:tabs>
      <w:spacing w:before="100" w:beforeAutospacing="1" w:after="100" w:afterAutospacing="1" w:line="240" w:lineRule="auto"/>
      <w:jc w:val="left"/>
    </w:pPr>
    <w:rPr>
      <w:rFonts w:ascii="Times New Roman" w:hAnsi="Times New Roman"/>
      <w:sz w:val="24"/>
      <w:lang w:eastAsia="de-CH"/>
    </w:rPr>
  </w:style>
  <w:style w:type="paragraph" w:styleId="ListParagraph">
    <w:name w:val="List Paragraph"/>
    <w:basedOn w:val="Normal"/>
    <w:uiPriority w:val="34"/>
    <w:qFormat/>
    <w:rsid w:val="00D61A89"/>
    <w:pPr>
      <w:ind w:left="720"/>
      <w:contextualSpacing/>
    </w:pPr>
  </w:style>
  <w:style w:type="paragraph" w:styleId="Bibliography">
    <w:name w:val="Bibliography"/>
    <w:basedOn w:val="Normal"/>
    <w:next w:val="Normal"/>
    <w:uiPriority w:val="37"/>
    <w:unhideWhenUsed/>
    <w:rsid w:val="003042D6"/>
  </w:style>
  <w:style w:type="character" w:styleId="UnresolvedMention">
    <w:name w:val="Unresolved Mention"/>
    <w:basedOn w:val="DefaultParagraphFont"/>
    <w:uiPriority w:val="99"/>
    <w:semiHidden/>
    <w:unhideWhenUsed/>
    <w:rsid w:val="00684354"/>
    <w:rPr>
      <w:color w:val="605E5C"/>
      <w:shd w:val="clear" w:color="auto" w:fill="E1DFDD"/>
    </w:rPr>
  </w:style>
  <w:style w:type="character" w:styleId="FollowedHyperlink">
    <w:name w:val="FollowedHyperlink"/>
    <w:basedOn w:val="DefaultParagraphFont"/>
    <w:uiPriority w:val="99"/>
    <w:semiHidden/>
    <w:unhideWhenUsed/>
    <w:rsid w:val="000E2EA1"/>
    <w:rPr>
      <w:color w:val="954F72" w:themeColor="followedHyperlink"/>
      <w:u w:val="single"/>
    </w:rPr>
  </w:style>
  <w:style w:type="character" w:customStyle="1" w:styleId="tag">
    <w:name w:val="tag"/>
    <w:basedOn w:val="DefaultParagraphFont"/>
    <w:rsid w:val="00C37D90"/>
  </w:style>
  <w:style w:type="character" w:customStyle="1" w:styleId="atn">
    <w:name w:val="atn"/>
    <w:basedOn w:val="DefaultParagraphFont"/>
    <w:rsid w:val="00C37D90"/>
  </w:style>
  <w:style w:type="character" w:customStyle="1" w:styleId="atv">
    <w:name w:val="atv"/>
    <w:basedOn w:val="DefaultParagraphFont"/>
    <w:rsid w:val="00C37D90"/>
  </w:style>
  <w:style w:type="character" w:customStyle="1" w:styleId="BalloonTextChar">
    <w:name w:val="Balloon Text Char"/>
    <w:basedOn w:val="DefaultParagraphFont"/>
    <w:link w:val="BalloonText"/>
    <w:uiPriority w:val="99"/>
    <w:semiHidden/>
    <w:rsid w:val="001C6BC6"/>
    <w:rPr>
      <w:rFonts w:ascii="Segoe UI" w:eastAsiaTheme="minorHAnsi" w:hAnsi="Segoe UI" w:cs="Segoe UI"/>
      <w:sz w:val="18"/>
      <w:szCs w:val="18"/>
      <w:lang w:eastAsia="en-US"/>
    </w:rPr>
  </w:style>
  <w:style w:type="paragraph" w:styleId="BalloonText">
    <w:name w:val="Balloon Text"/>
    <w:basedOn w:val="Normal"/>
    <w:link w:val="BalloonTextChar"/>
    <w:uiPriority w:val="99"/>
    <w:semiHidden/>
    <w:unhideWhenUsed/>
    <w:rsid w:val="001C6BC6"/>
    <w:pPr>
      <w:tabs>
        <w:tab w:val="clear" w:pos="851"/>
      </w:tabs>
      <w:spacing w:after="0" w:line="240" w:lineRule="auto"/>
      <w:contextualSpacing/>
      <w:jc w:val="left"/>
    </w:pPr>
    <w:rPr>
      <w:rFonts w:ascii="Segoe UI" w:eastAsiaTheme="minorHAnsi" w:hAnsi="Segoe UI" w:cs="Segoe UI"/>
      <w:sz w:val="18"/>
      <w:szCs w:val="18"/>
    </w:rPr>
  </w:style>
  <w:style w:type="paragraph" w:styleId="TOCHeading">
    <w:name w:val="TOC Heading"/>
    <w:basedOn w:val="Heading1"/>
    <w:next w:val="Normal"/>
    <w:uiPriority w:val="39"/>
    <w:unhideWhenUsed/>
    <w:qFormat/>
    <w:rsid w:val="001C6BC6"/>
    <w:pPr>
      <w:keepLines/>
      <w:pageBreakBefore w:val="0"/>
      <w:numPr>
        <w:numId w:val="0"/>
      </w:numPr>
      <w:spacing w:before="240" w:after="0" w:line="259" w:lineRule="auto"/>
      <w:outlineLvl w:val="9"/>
    </w:pPr>
    <w:rPr>
      <w:rFonts w:asciiTheme="minorBidi" w:eastAsiaTheme="majorEastAsia" w:hAnsiTheme="minorBidi" w:cstheme="majorBidi"/>
      <w:b w:val="0"/>
      <w:color w:val="2F5496" w:themeColor="accent1" w:themeShade="BF"/>
      <w:kern w:val="0"/>
      <w:sz w:val="40"/>
      <w:szCs w:val="32"/>
      <w:lang w:val="en-US" w:eastAsia="en-US"/>
    </w:rPr>
  </w:style>
  <w:style w:type="paragraph" w:styleId="NoSpacing">
    <w:name w:val="No Spacing"/>
    <w:link w:val="NoSpacingChar"/>
    <w:uiPriority w:val="1"/>
    <w:qFormat/>
    <w:rsid w:val="001C6BC6"/>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1C6BC6"/>
    <w:rPr>
      <w:rFonts w:asciiTheme="minorHAnsi" w:eastAsiaTheme="minorEastAsia" w:hAnsiTheme="minorHAnsi" w:cstheme="minorBidi"/>
      <w:sz w:val="22"/>
      <w:szCs w:val="22"/>
      <w:lang w:val="en-US" w:eastAsia="en-US"/>
    </w:rPr>
  </w:style>
  <w:style w:type="character" w:styleId="Strong">
    <w:name w:val="Strong"/>
    <w:basedOn w:val="DefaultParagraphFont"/>
    <w:uiPriority w:val="22"/>
    <w:qFormat/>
    <w:rsid w:val="001C6BC6"/>
    <w:rPr>
      <w:b/>
      <w:bCs/>
    </w:rPr>
  </w:style>
  <w:style w:type="paragraph" w:styleId="Quote">
    <w:name w:val="Quote"/>
    <w:basedOn w:val="Normal"/>
    <w:next w:val="Normal"/>
    <w:link w:val="QuoteChar"/>
    <w:uiPriority w:val="29"/>
    <w:qFormat/>
    <w:rsid w:val="001C6BC6"/>
    <w:pPr>
      <w:tabs>
        <w:tab w:val="clear" w:pos="851"/>
      </w:tabs>
      <w:spacing w:before="200" w:after="160" w:line="240" w:lineRule="auto"/>
      <w:ind w:left="864" w:right="864"/>
      <w:contextualSpacing/>
      <w:jc w:val="center"/>
    </w:pPr>
    <w:rPr>
      <w:rFonts w:ascii="Calibri Light" w:eastAsiaTheme="minorHAnsi" w:hAnsi="Calibri Light" w:cstheme="minorBidi"/>
      <w:i/>
      <w:iCs/>
      <w:color w:val="404040" w:themeColor="text1" w:themeTint="BF"/>
      <w:szCs w:val="22"/>
    </w:rPr>
  </w:style>
  <w:style w:type="character" w:customStyle="1" w:styleId="QuoteChar">
    <w:name w:val="Quote Char"/>
    <w:basedOn w:val="DefaultParagraphFont"/>
    <w:link w:val="Quote"/>
    <w:uiPriority w:val="29"/>
    <w:rsid w:val="001C6BC6"/>
    <w:rPr>
      <w:rFonts w:ascii="Calibri Light" w:eastAsiaTheme="minorHAnsi" w:hAnsi="Calibri Light" w:cstheme="minorBidi"/>
      <w:i/>
      <w:iCs/>
      <w:color w:val="404040" w:themeColor="text1" w:themeTint="BF"/>
      <w:sz w:val="22"/>
      <w:szCs w:val="22"/>
      <w:lang w:eastAsia="en-US"/>
    </w:rPr>
  </w:style>
  <w:style w:type="table" w:styleId="GridTable5Dark-Accent5">
    <w:name w:val="Grid Table 5 Dark Accent 5"/>
    <w:basedOn w:val="TableNormal"/>
    <w:uiPriority w:val="50"/>
    <w:rsid w:val="001C6BC6"/>
    <w:rPr>
      <w:rFonts w:asciiTheme="minorHAnsi" w:eastAsiaTheme="minorHAnsi" w:hAnsiTheme="minorHAnsi" w:cstheme="minorBidi"/>
      <w:sz w:val="24"/>
      <w:szCs w:val="24"/>
      <w:lang w:val="en-GB"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1Light-Accent1">
    <w:name w:val="Grid Table 1 Light Accent 1"/>
    <w:basedOn w:val="TableNormal"/>
    <w:uiPriority w:val="46"/>
    <w:rsid w:val="001C6BC6"/>
    <w:rPr>
      <w:rFonts w:asciiTheme="minorHAnsi" w:eastAsiaTheme="minorHAnsi" w:hAnsiTheme="minorHAnsi" w:cstheme="minorBidi"/>
      <w:sz w:val="22"/>
      <w:szCs w:val="22"/>
      <w:lang w:eastAsia="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1C6BC6"/>
    <w:rPr>
      <w:rFonts w:asciiTheme="minorHAnsi" w:eastAsiaTheme="minorHAnsi" w:hAnsiTheme="minorHAnsi" w:cstheme="minorBidi"/>
      <w:sz w:val="24"/>
      <w:szCs w:val="24"/>
      <w:lang w:val="en-GB"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css-960s6h">
    <w:name w:val="css-960s6h"/>
    <w:basedOn w:val="Normal"/>
    <w:rsid w:val="001C6BC6"/>
    <w:pPr>
      <w:tabs>
        <w:tab w:val="clear" w:pos="851"/>
      </w:tabs>
      <w:spacing w:before="100" w:beforeAutospacing="1" w:after="100" w:afterAutospacing="1" w:line="240" w:lineRule="auto"/>
      <w:jc w:val="left"/>
    </w:pPr>
    <w:rPr>
      <w:rFonts w:ascii="Times New Roman" w:hAnsi="Times New Roman"/>
      <w:sz w:val="24"/>
      <w:lang w:val="en-US"/>
    </w:rPr>
  </w:style>
  <w:style w:type="paragraph" w:styleId="TOC5">
    <w:name w:val="toc 5"/>
    <w:basedOn w:val="Normal"/>
    <w:next w:val="Normal"/>
    <w:autoRedefine/>
    <w:uiPriority w:val="39"/>
    <w:semiHidden/>
    <w:unhideWhenUsed/>
    <w:rsid w:val="00155DFF"/>
    <w:pPr>
      <w:tabs>
        <w:tab w:val="clear" w:pos="851"/>
      </w:tabs>
      <w:spacing w:after="0"/>
      <w:ind w:left="880"/>
      <w:jc w:val="left"/>
    </w:pPr>
    <w:rPr>
      <w:rFonts w:asciiTheme="minorHAnsi" w:hAnsiTheme="minorHAnsi" w:cstheme="minorHAnsi"/>
      <w:sz w:val="20"/>
    </w:rPr>
  </w:style>
  <w:style w:type="paragraph" w:styleId="TOC6">
    <w:name w:val="toc 6"/>
    <w:basedOn w:val="Normal"/>
    <w:next w:val="Normal"/>
    <w:autoRedefine/>
    <w:uiPriority w:val="39"/>
    <w:semiHidden/>
    <w:unhideWhenUsed/>
    <w:rsid w:val="00155DFF"/>
    <w:pPr>
      <w:tabs>
        <w:tab w:val="clear" w:pos="851"/>
      </w:tabs>
      <w:spacing w:after="0"/>
      <w:ind w:left="1100"/>
      <w:jc w:val="left"/>
    </w:pPr>
    <w:rPr>
      <w:rFonts w:asciiTheme="minorHAnsi" w:hAnsiTheme="minorHAnsi" w:cstheme="minorHAnsi"/>
      <w:sz w:val="20"/>
    </w:rPr>
  </w:style>
  <w:style w:type="paragraph" w:styleId="TOC7">
    <w:name w:val="toc 7"/>
    <w:basedOn w:val="Normal"/>
    <w:next w:val="Normal"/>
    <w:autoRedefine/>
    <w:uiPriority w:val="39"/>
    <w:semiHidden/>
    <w:unhideWhenUsed/>
    <w:rsid w:val="00155DFF"/>
    <w:pPr>
      <w:tabs>
        <w:tab w:val="clear" w:pos="851"/>
      </w:tabs>
      <w:spacing w:after="0"/>
      <w:ind w:left="1320"/>
      <w:jc w:val="left"/>
    </w:pPr>
    <w:rPr>
      <w:rFonts w:asciiTheme="minorHAnsi" w:hAnsiTheme="minorHAnsi" w:cstheme="minorHAnsi"/>
      <w:sz w:val="20"/>
    </w:rPr>
  </w:style>
  <w:style w:type="paragraph" w:styleId="TOC8">
    <w:name w:val="toc 8"/>
    <w:basedOn w:val="Normal"/>
    <w:next w:val="Normal"/>
    <w:autoRedefine/>
    <w:uiPriority w:val="39"/>
    <w:semiHidden/>
    <w:unhideWhenUsed/>
    <w:rsid w:val="00155DFF"/>
    <w:pPr>
      <w:tabs>
        <w:tab w:val="clear" w:pos="851"/>
      </w:tabs>
      <w:spacing w:after="0"/>
      <w:ind w:left="1540"/>
      <w:jc w:val="left"/>
    </w:pPr>
    <w:rPr>
      <w:rFonts w:asciiTheme="minorHAnsi" w:hAnsiTheme="minorHAnsi" w:cstheme="minorHAnsi"/>
      <w:sz w:val="20"/>
    </w:rPr>
  </w:style>
  <w:style w:type="paragraph" w:styleId="TOC9">
    <w:name w:val="toc 9"/>
    <w:basedOn w:val="Normal"/>
    <w:next w:val="Normal"/>
    <w:autoRedefine/>
    <w:uiPriority w:val="39"/>
    <w:semiHidden/>
    <w:unhideWhenUsed/>
    <w:rsid w:val="00155DFF"/>
    <w:pPr>
      <w:tabs>
        <w:tab w:val="clear" w:pos="851"/>
      </w:tabs>
      <w:spacing w:after="0"/>
      <w:ind w:left="1760"/>
      <w:jc w:val="left"/>
    </w:pPr>
    <w:rPr>
      <w:rFonts w:asciiTheme="minorHAnsi" w:hAnsiTheme="minorHAnsi" w:cstheme="minorHAnsi"/>
      <w:sz w:val="20"/>
    </w:rPr>
  </w:style>
  <w:style w:type="character" w:styleId="CommentReference">
    <w:name w:val="annotation reference"/>
    <w:basedOn w:val="DefaultParagraphFont"/>
    <w:semiHidden/>
    <w:unhideWhenUsed/>
    <w:rsid w:val="00214482"/>
    <w:rPr>
      <w:sz w:val="16"/>
      <w:szCs w:val="16"/>
    </w:rPr>
  </w:style>
  <w:style w:type="paragraph" w:styleId="CommentText">
    <w:name w:val="annotation text"/>
    <w:basedOn w:val="Normal"/>
    <w:link w:val="CommentTextChar"/>
    <w:semiHidden/>
    <w:unhideWhenUsed/>
    <w:rsid w:val="00214482"/>
    <w:pPr>
      <w:spacing w:line="240" w:lineRule="auto"/>
    </w:pPr>
    <w:rPr>
      <w:sz w:val="20"/>
      <w:szCs w:val="20"/>
    </w:rPr>
  </w:style>
  <w:style w:type="character" w:customStyle="1" w:styleId="CommentTextChar">
    <w:name w:val="Comment Text Char"/>
    <w:basedOn w:val="DefaultParagraphFont"/>
    <w:link w:val="CommentText"/>
    <w:semiHidden/>
    <w:rsid w:val="00214482"/>
    <w:rPr>
      <w:rFonts w:ascii="Arial" w:hAnsi="Arial"/>
      <w:lang w:eastAsia="en-US"/>
    </w:rPr>
  </w:style>
  <w:style w:type="paragraph" w:styleId="CommentSubject">
    <w:name w:val="annotation subject"/>
    <w:basedOn w:val="CommentText"/>
    <w:next w:val="CommentText"/>
    <w:link w:val="CommentSubjectChar"/>
    <w:semiHidden/>
    <w:unhideWhenUsed/>
    <w:rsid w:val="00214482"/>
    <w:rPr>
      <w:b/>
      <w:bCs/>
    </w:rPr>
  </w:style>
  <w:style w:type="character" w:customStyle="1" w:styleId="CommentSubjectChar">
    <w:name w:val="Comment Subject Char"/>
    <w:basedOn w:val="CommentTextChar"/>
    <w:link w:val="CommentSubject"/>
    <w:semiHidden/>
    <w:rsid w:val="00214482"/>
    <w:rPr>
      <w:rFonts w:ascii="Arial" w:hAnsi="Arial"/>
      <w:b/>
      <w:bCs/>
      <w:lang w:eastAsia="en-US"/>
    </w:rPr>
  </w:style>
  <w:style w:type="paragraph" w:styleId="Revision">
    <w:name w:val="Revision"/>
    <w:hidden/>
    <w:uiPriority w:val="99"/>
    <w:semiHidden/>
    <w:rsid w:val="00214482"/>
    <w:rPr>
      <w:rFonts w:ascii="Arial" w:hAnsi="Arial"/>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17194">
      <w:bodyDiv w:val="1"/>
      <w:marLeft w:val="0"/>
      <w:marRight w:val="0"/>
      <w:marTop w:val="0"/>
      <w:marBottom w:val="0"/>
      <w:divBdr>
        <w:top w:val="none" w:sz="0" w:space="0" w:color="auto"/>
        <w:left w:val="none" w:sz="0" w:space="0" w:color="auto"/>
        <w:bottom w:val="none" w:sz="0" w:space="0" w:color="auto"/>
        <w:right w:val="none" w:sz="0" w:space="0" w:color="auto"/>
      </w:divBdr>
    </w:div>
    <w:div w:id="42994631">
      <w:bodyDiv w:val="1"/>
      <w:marLeft w:val="0"/>
      <w:marRight w:val="0"/>
      <w:marTop w:val="0"/>
      <w:marBottom w:val="0"/>
      <w:divBdr>
        <w:top w:val="none" w:sz="0" w:space="0" w:color="auto"/>
        <w:left w:val="none" w:sz="0" w:space="0" w:color="auto"/>
        <w:bottom w:val="none" w:sz="0" w:space="0" w:color="auto"/>
        <w:right w:val="none" w:sz="0" w:space="0" w:color="auto"/>
      </w:divBdr>
      <w:divsChild>
        <w:div w:id="1369144062">
          <w:marLeft w:val="0"/>
          <w:marRight w:val="0"/>
          <w:marTop w:val="0"/>
          <w:marBottom w:val="0"/>
          <w:divBdr>
            <w:top w:val="none" w:sz="0" w:space="0" w:color="auto"/>
            <w:left w:val="none" w:sz="0" w:space="0" w:color="auto"/>
            <w:bottom w:val="none" w:sz="0" w:space="0" w:color="auto"/>
            <w:right w:val="none" w:sz="0" w:space="0" w:color="auto"/>
          </w:divBdr>
          <w:divsChild>
            <w:div w:id="1237129727">
              <w:marLeft w:val="0"/>
              <w:marRight w:val="0"/>
              <w:marTop w:val="0"/>
              <w:marBottom w:val="0"/>
              <w:divBdr>
                <w:top w:val="none" w:sz="0" w:space="0" w:color="auto"/>
                <w:left w:val="none" w:sz="0" w:space="0" w:color="auto"/>
                <w:bottom w:val="none" w:sz="0" w:space="0" w:color="auto"/>
                <w:right w:val="none" w:sz="0" w:space="0" w:color="auto"/>
              </w:divBdr>
              <w:divsChild>
                <w:div w:id="66717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85601">
      <w:bodyDiv w:val="1"/>
      <w:marLeft w:val="0"/>
      <w:marRight w:val="0"/>
      <w:marTop w:val="0"/>
      <w:marBottom w:val="0"/>
      <w:divBdr>
        <w:top w:val="none" w:sz="0" w:space="0" w:color="auto"/>
        <w:left w:val="none" w:sz="0" w:space="0" w:color="auto"/>
        <w:bottom w:val="none" w:sz="0" w:space="0" w:color="auto"/>
        <w:right w:val="none" w:sz="0" w:space="0" w:color="auto"/>
      </w:divBdr>
    </w:div>
    <w:div w:id="76558184">
      <w:bodyDiv w:val="1"/>
      <w:marLeft w:val="0"/>
      <w:marRight w:val="0"/>
      <w:marTop w:val="0"/>
      <w:marBottom w:val="0"/>
      <w:divBdr>
        <w:top w:val="none" w:sz="0" w:space="0" w:color="auto"/>
        <w:left w:val="none" w:sz="0" w:space="0" w:color="auto"/>
        <w:bottom w:val="none" w:sz="0" w:space="0" w:color="auto"/>
        <w:right w:val="none" w:sz="0" w:space="0" w:color="auto"/>
      </w:divBdr>
    </w:div>
    <w:div w:id="88963879">
      <w:bodyDiv w:val="1"/>
      <w:marLeft w:val="0"/>
      <w:marRight w:val="0"/>
      <w:marTop w:val="0"/>
      <w:marBottom w:val="0"/>
      <w:divBdr>
        <w:top w:val="none" w:sz="0" w:space="0" w:color="auto"/>
        <w:left w:val="none" w:sz="0" w:space="0" w:color="auto"/>
        <w:bottom w:val="none" w:sz="0" w:space="0" w:color="auto"/>
        <w:right w:val="none" w:sz="0" w:space="0" w:color="auto"/>
      </w:divBdr>
    </w:div>
    <w:div w:id="93403722">
      <w:bodyDiv w:val="1"/>
      <w:marLeft w:val="0"/>
      <w:marRight w:val="0"/>
      <w:marTop w:val="0"/>
      <w:marBottom w:val="0"/>
      <w:divBdr>
        <w:top w:val="none" w:sz="0" w:space="0" w:color="auto"/>
        <w:left w:val="none" w:sz="0" w:space="0" w:color="auto"/>
        <w:bottom w:val="none" w:sz="0" w:space="0" w:color="auto"/>
        <w:right w:val="none" w:sz="0" w:space="0" w:color="auto"/>
      </w:divBdr>
      <w:divsChild>
        <w:div w:id="131412095">
          <w:marLeft w:val="0"/>
          <w:marRight w:val="0"/>
          <w:marTop w:val="0"/>
          <w:marBottom w:val="0"/>
          <w:divBdr>
            <w:top w:val="none" w:sz="0" w:space="0" w:color="auto"/>
            <w:left w:val="none" w:sz="0" w:space="0" w:color="auto"/>
            <w:bottom w:val="none" w:sz="0" w:space="0" w:color="auto"/>
            <w:right w:val="none" w:sz="0" w:space="0" w:color="auto"/>
          </w:divBdr>
        </w:div>
      </w:divsChild>
    </w:div>
    <w:div w:id="101922608">
      <w:bodyDiv w:val="1"/>
      <w:marLeft w:val="0"/>
      <w:marRight w:val="0"/>
      <w:marTop w:val="0"/>
      <w:marBottom w:val="0"/>
      <w:divBdr>
        <w:top w:val="none" w:sz="0" w:space="0" w:color="auto"/>
        <w:left w:val="none" w:sz="0" w:space="0" w:color="auto"/>
        <w:bottom w:val="none" w:sz="0" w:space="0" w:color="auto"/>
        <w:right w:val="none" w:sz="0" w:space="0" w:color="auto"/>
      </w:divBdr>
    </w:div>
    <w:div w:id="106851391">
      <w:bodyDiv w:val="1"/>
      <w:marLeft w:val="0"/>
      <w:marRight w:val="0"/>
      <w:marTop w:val="0"/>
      <w:marBottom w:val="0"/>
      <w:divBdr>
        <w:top w:val="none" w:sz="0" w:space="0" w:color="auto"/>
        <w:left w:val="none" w:sz="0" w:space="0" w:color="auto"/>
        <w:bottom w:val="none" w:sz="0" w:space="0" w:color="auto"/>
        <w:right w:val="none" w:sz="0" w:space="0" w:color="auto"/>
      </w:divBdr>
    </w:div>
    <w:div w:id="205408565">
      <w:bodyDiv w:val="1"/>
      <w:marLeft w:val="0"/>
      <w:marRight w:val="0"/>
      <w:marTop w:val="0"/>
      <w:marBottom w:val="0"/>
      <w:divBdr>
        <w:top w:val="none" w:sz="0" w:space="0" w:color="auto"/>
        <w:left w:val="none" w:sz="0" w:space="0" w:color="auto"/>
        <w:bottom w:val="none" w:sz="0" w:space="0" w:color="auto"/>
        <w:right w:val="none" w:sz="0" w:space="0" w:color="auto"/>
      </w:divBdr>
    </w:div>
    <w:div w:id="217669685">
      <w:bodyDiv w:val="1"/>
      <w:marLeft w:val="0"/>
      <w:marRight w:val="0"/>
      <w:marTop w:val="0"/>
      <w:marBottom w:val="0"/>
      <w:divBdr>
        <w:top w:val="none" w:sz="0" w:space="0" w:color="auto"/>
        <w:left w:val="none" w:sz="0" w:space="0" w:color="auto"/>
        <w:bottom w:val="none" w:sz="0" w:space="0" w:color="auto"/>
        <w:right w:val="none" w:sz="0" w:space="0" w:color="auto"/>
      </w:divBdr>
    </w:div>
    <w:div w:id="222834923">
      <w:bodyDiv w:val="1"/>
      <w:marLeft w:val="0"/>
      <w:marRight w:val="0"/>
      <w:marTop w:val="0"/>
      <w:marBottom w:val="0"/>
      <w:divBdr>
        <w:top w:val="none" w:sz="0" w:space="0" w:color="auto"/>
        <w:left w:val="none" w:sz="0" w:space="0" w:color="auto"/>
        <w:bottom w:val="none" w:sz="0" w:space="0" w:color="auto"/>
        <w:right w:val="none" w:sz="0" w:space="0" w:color="auto"/>
      </w:divBdr>
    </w:div>
    <w:div w:id="248275864">
      <w:bodyDiv w:val="1"/>
      <w:marLeft w:val="0"/>
      <w:marRight w:val="0"/>
      <w:marTop w:val="0"/>
      <w:marBottom w:val="0"/>
      <w:divBdr>
        <w:top w:val="none" w:sz="0" w:space="0" w:color="auto"/>
        <w:left w:val="none" w:sz="0" w:space="0" w:color="auto"/>
        <w:bottom w:val="none" w:sz="0" w:space="0" w:color="auto"/>
        <w:right w:val="none" w:sz="0" w:space="0" w:color="auto"/>
      </w:divBdr>
    </w:div>
    <w:div w:id="253172079">
      <w:bodyDiv w:val="1"/>
      <w:marLeft w:val="0"/>
      <w:marRight w:val="0"/>
      <w:marTop w:val="0"/>
      <w:marBottom w:val="0"/>
      <w:divBdr>
        <w:top w:val="none" w:sz="0" w:space="0" w:color="auto"/>
        <w:left w:val="none" w:sz="0" w:space="0" w:color="auto"/>
        <w:bottom w:val="none" w:sz="0" w:space="0" w:color="auto"/>
        <w:right w:val="none" w:sz="0" w:space="0" w:color="auto"/>
      </w:divBdr>
      <w:divsChild>
        <w:div w:id="2080399180">
          <w:marLeft w:val="0"/>
          <w:marRight w:val="0"/>
          <w:marTop w:val="375"/>
          <w:marBottom w:val="375"/>
          <w:divBdr>
            <w:top w:val="none" w:sz="0" w:space="0" w:color="auto"/>
            <w:left w:val="none" w:sz="0" w:space="0" w:color="auto"/>
            <w:bottom w:val="none" w:sz="0" w:space="0" w:color="auto"/>
            <w:right w:val="none" w:sz="0" w:space="0" w:color="auto"/>
          </w:divBdr>
        </w:div>
      </w:divsChild>
    </w:div>
    <w:div w:id="256334362">
      <w:bodyDiv w:val="1"/>
      <w:marLeft w:val="0"/>
      <w:marRight w:val="0"/>
      <w:marTop w:val="0"/>
      <w:marBottom w:val="0"/>
      <w:divBdr>
        <w:top w:val="none" w:sz="0" w:space="0" w:color="auto"/>
        <w:left w:val="none" w:sz="0" w:space="0" w:color="auto"/>
        <w:bottom w:val="none" w:sz="0" w:space="0" w:color="auto"/>
        <w:right w:val="none" w:sz="0" w:space="0" w:color="auto"/>
      </w:divBdr>
      <w:divsChild>
        <w:div w:id="153567387">
          <w:marLeft w:val="0"/>
          <w:marRight w:val="0"/>
          <w:marTop w:val="0"/>
          <w:marBottom w:val="0"/>
          <w:divBdr>
            <w:top w:val="none" w:sz="0" w:space="0" w:color="auto"/>
            <w:left w:val="none" w:sz="0" w:space="0" w:color="auto"/>
            <w:bottom w:val="none" w:sz="0" w:space="0" w:color="auto"/>
            <w:right w:val="none" w:sz="0" w:space="0" w:color="auto"/>
          </w:divBdr>
        </w:div>
      </w:divsChild>
    </w:div>
    <w:div w:id="258098904">
      <w:bodyDiv w:val="1"/>
      <w:marLeft w:val="0"/>
      <w:marRight w:val="0"/>
      <w:marTop w:val="0"/>
      <w:marBottom w:val="0"/>
      <w:divBdr>
        <w:top w:val="none" w:sz="0" w:space="0" w:color="auto"/>
        <w:left w:val="none" w:sz="0" w:space="0" w:color="auto"/>
        <w:bottom w:val="none" w:sz="0" w:space="0" w:color="auto"/>
        <w:right w:val="none" w:sz="0" w:space="0" w:color="auto"/>
      </w:divBdr>
    </w:div>
    <w:div w:id="285545093">
      <w:bodyDiv w:val="1"/>
      <w:marLeft w:val="0"/>
      <w:marRight w:val="0"/>
      <w:marTop w:val="0"/>
      <w:marBottom w:val="0"/>
      <w:divBdr>
        <w:top w:val="none" w:sz="0" w:space="0" w:color="auto"/>
        <w:left w:val="none" w:sz="0" w:space="0" w:color="auto"/>
        <w:bottom w:val="none" w:sz="0" w:space="0" w:color="auto"/>
        <w:right w:val="none" w:sz="0" w:space="0" w:color="auto"/>
      </w:divBdr>
      <w:divsChild>
        <w:div w:id="906576958">
          <w:marLeft w:val="0"/>
          <w:marRight w:val="0"/>
          <w:marTop w:val="0"/>
          <w:marBottom w:val="0"/>
          <w:divBdr>
            <w:top w:val="none" w:sz="0" w:space="0" w:color="auto"/>
            <w:left w:val="none" w:sz="0" w:space="0" w:color="auto"/>
            <w:bottom w:val="none" w:sz="0" w:space="0" w:color="auto"/>
            <w:right w:val="none" w:sz="0" w:space="0" w:color="auto"/>
          </w:divBdr>
        </w:div>
      </w:divsChild>
    </w:div>
    <w:div w:id="287930566">
      <w:bodyDiv w:val="1"/>
      <w:marLeft w:val="0"/>
      <w:marRight w:val="0"/>
      <w:marTop w:val="0"/>
      <w:marBottom w:val="0"/>
      <w:divBdr>
        <w:top w:val="none" w:sz="0" w:space="0" w:color="auto"/>
        <w:left w:val="none" w:sz="0" w:space="0" w:color="auto"/>
        <w:bottom w:val="none" w:sz="0" w:space="0" w:color="auto"/>
        <w:right w:val="none" w:sz="0" w:space="0" w:color="auto"/>
      </w:divBdr>
    </w:div>
    <w:div w:id="297494166">
      <w:bodyDiv w:val="1"/>
      <w:marLeft w:val="0"/>
      <w:marRight w:val="0"/>
      <w:marTop w:val="0"/>
      <w:marBottom w:val="0"/>
      <w:divBdr>
        <w:top w:val="none" w:sz="0" w:space="0" w:color="auto"/>
        <w:left w:val="none" w:sz="0" w:space="0" w:color="auto"/>
        <w:bottom w:val="none" w:sz="0" w:space="0" w:color="auto"/>
        <w:right w:val="none" w:sz="0" w:space="0" w:color="auto"/>
      </w:divBdr>
    </w:div>
    <w:div w:id="332495738">
      <w:bodyDiv w:val="1"/>
      <w:marLeft w:val="0"/>
      <w:marRight w:val="0"/>
      <w:marTop w:val="0"/>
      <w:marBottom w:val="0"/>
      <w:divBdr>
        <w:top w:val="none" w:sz="0" w:space="0" w:color="auto"/>
        <w:left w:val="none" w:sz="0" w:space="0" w:color="auto"/>
        <w:bottom w:val="none" w:sz="0" w:space="0" w:color="auto"/>
        <w:right w:val="none" w:sz="0" w:space="0" w:color="auto"/>
      </w:divBdr>
    </w:div>
    <w:div w:id="335881458">
      <w:bodyDiv w:val="1"/>
      <w:marLeft w:val="0"/>
      <w:marRight w:val="0"/>
      <w:marTop w:val="0"/>
      <w:marBottom w:val="0"/>
      <w:divBdr>
        <w:top w:val="none" w:sz="0" w:space="0" w:color="auto"/>
        <w:left w:val="none" w:sz="0" w:space="0" w:color="auto"/>
        <w:bottom w:val="none" w:sz="0" w:space="0" w:color="auto"/>
        <w:right w:val="none" w:sz="0" w:space="0" w:color="auto"/>
      </w:divBdr>
    </w:div>
    <w:div w:id="380059450">
      <w:bodyDiv w:val="1"/>
      <w:marLeft w:val="0"/>
      <w:marRight w:val="0"/>
      <w:marTop w:val="0"/>
      <w:marBottom w:val="0"/>
      <w:divBdr>
        <w:top w:val="none" w:sz="0" w:space="0" w:color="auto"/>
        <w:left w:val="none" w:sz="0" w:space="0" w:color="auto"/>
        <w:bottom w:val="none" w:sz="0" w:space="0" w:color="auto"/>
        <w:right w:val="none" w:sz="0" w:space="0" w:color="auto"/>
      </w:divBdr>
    </w:div>
    <w:div w:id="383796296">
      <w:bodyDiv w:val="1"/>
      <w:marLeft w:val="0"/>
      <w:marRight w:val="0"/>
      <w:marTop w:val="0"/>
      <w:marBottom w:val="0"/>
      <w:divBdr>
        <w:top w:val="none" w:sz="0" w:space="0" w:color="auto"/>
        <w:left w:val="none" w:sz="0" w:space="0" w:color="auto"/>
        <w:bottom w:val="none" w:sz="0" w:space="0" w:color="auto"/>
        <w:right w:val="none" w:sz="0" w:space="0" w:color="auto"/>
      </w:divBdr>
    </w:div>
    <w:div w:id="392898026">
      <w:bodyDiv w:val="1"/>
      <w:marLeft w:val="0"/>
      <w:marRight w:val="0"/>
      <w:marTop w:val="0"/>
      <w:marBottom w:val="0"/>
      <w:divBdr>
        <w:top w:val="none" w:sz="0" w:space="0" w:color="auto"/>
        <w:left w:val="none" w:sz="0" w:space="0" w:color="auto"/>
        <w:bottom w:val="none" w:sz="0" w:space="0" w:color="auto"/>
        <w:right w:val="none" w:sz="0" w:space="0" w:color="auto"/>
      </w:divBdr>
    </w:div>
    <w:div w:id="407966808">
      <w:bodyDiv w:val="1"/>
      <w:marLeft w:val="0"/>
      <w:marRight w:val="0"/>
      <w:marTop w:val="0"/>
      <w:marBottom w:val="0"/>
      <w:divBdr>
        <w:top w:val="none" w:sz="0" w:space="0" w:color="auto"/>
        <w:left w:val="none" w:sz="0" w:space="0" w:color="auto"/>
        <w:bottom w:val="none" w:sz="0" w:space="0" w:color="auto"/>
        <w:right w:val="none" w:sz="0" w:space="0" w:color="auto"/>
      </w:divBdr>
    </w:div>
    <w:div w:id="420377648">
      <w:bodyDiv w:val="1"/>
      <w:marLeft w:val="0"/>
      <w:marRight w:val="0"/>
      <w:marTop w:val="0"/>
      <w:marBottom w:val="0"/>
      <w:divBdr>
        <w:top w:val="none" w:sz="0" w:space="0" w:color="auto"/>
        <w:left w:val="none" w:sz="0" w:space="0" w:color="auto"/>
        <w:bottom w:val="none" w:sz="0" w:space="0" w:color="auto"/>
        <w:right w:val="none" w:sz="0" w:space="0" w:color="auto"/>
      </w:divBdr>
      <w:divsChild>
        <w:div w:id="392629766">
          <w:marLeft w:val="0"/>
          <w:marRight w:val="0"/>
          <w:marTop w:val="0"/>
          <w:marBottom w:val="0"/>
          <w:divBdr>
            <w:top w:val="none" w:sz="0" w:space="0" w:color="auto"/>
            <w:left w:val="none" w:sz="0" w:space="0" w:color="auto"/>
            <w:bottom w:val="none" w:sz="0" w:space="0" w:color="auto"/>
            <w:right w:val="none" w:sz="0" w:space="0" w:color="auto"/>
          </w:divBdr>
        </w:div>
      </w:divsChild>
    </w:div>
    <w:div w:id="421878702">
      <w:bodyDiv w:val="1"/>
      <w:marLeft w:val="0"/>
      <w:marRight w:val="0"/>
      <w:marTop w:val="0"/>
      <w:marBottom w:val="0"/>
      <w:divBdr>
        <w:top w:val="none" w:sz="0" w:space="0" w:color="auto"/>
        <w:left w:val="none" w:sz="0" w:space="0" w:color="auto"/>
        <w:bottom w:val="none" w:sz="0" w:space="0" w:color="auto"/>
        <w:right w:val="none" w:sz="0" w:space="0" w:color="auto"/>
      </w:divBdr>
      <w:divsChild>
        <w:div w:id="277489907">
          <w:marLeft w:val="0"/>
          <w:marRight w:val="0"/>
          <w:marTop w:val="0"/>
          <w:marBottom w:val="0"/>
          <w:divBdr>
            <w:top w:val="none" w:sz="0" w:space="0" w:color="auto"/>
            <w:left w:val="none" w:sz="0" w:space="0" w:color="auto"/>
            <w:bottom w:val="none" w:sz="0" w:space="0" w:color="auto"/>
            <w:right w:val="none" w:sz="0" w:space="0" w:color="auto"/>
          </w:divBdr>
        </w:div>
      </w:divsChild>
    </w:div>
    <w:div w:id="426078165">
      <w:bodyDiv w:val="1"/>
      <w:marLeft w:val="0"/>
      <w:marRight w:val="0"/>
      <w:marTop w:val="0"/>
      <w:marBottom w:val="0"/>
      <w:divBdr>
        <w:top w:val="none" w:sz="0" w:space="0" w:color="auto"/>
        <w:left w:val="none" w:sz="0" w:space="0" w:color="auto"/>
        <w:bottom w:val="none" w:sz="0" w:space="0" w:color="auto"/>
        <w:right w:val="none" w:sz="0" w:space="0" w:color="auto"/>
      </w:divBdr>
    </w:div>
    <w:div w:id="463278081">
      <w:bodyDiv w:val="1"/>
      <w:marLeft w:val="0"/>
      <w:marRight w:val="0"/>
      <w:marTop w:val="0"/>
      <w:marBottom w:val="0"/>
      <w:divBdr>
        <w:top w:val="none" w:sz="0" w:space="0" w:color="auto"/>
        <w:left w:val="none" w:sz="0" w:space="0" w:color="auto"/>
        <w:bottom w:val="none" w:sz="0" w:space="0" w:color="auto"/>
        <w:right w:val="none" w:sz="0" w:space="0" w:color="auto"/>
      </w:divBdr>
    </w:div>
    <w:div w:id="465587394">
      <w:bodyDiv w:val="1"/>
      <w:marLeft w:val="0"/>
      <w:marRight w:val="0"/>
      <w:marTop w:val="0"/>
      <w:marBottom w:val="0"/>
      <w:divBdr>
        <w:top w:val="none" w:sz="0" w:space="0" w:color="auto"/>
        <w:left w:val="none" w:sz="0" w:space="0" w:color="auto"/>
        <w:bottom w:val="none" w:sz="0" w:space="0" w:color="auto"/>
        <w:right w:val="none" w:sz="0" w:space="0" w:color="auto"/>
      </w:divBdr>
      <w:divsChild>
        <w:div w:id="1921677518">
          <w:marLeft w:val="0"/>
          <w:marRight w:val="0"/>
          <w:marTop w:val="0"/>
          <w:marBottom w:val="0"/>
          <w:divBdr>
            <w:top w:val="none" w:sz="0" w:space="0" w:color="auto"/>
            <w:left w:val="none" w:sz="0" w:space="0" w:color="auto"/>
            <w:bottom w:val="none" w:sz="0" w:space="0" w:color="auto"/>
            <w:right w:val="none" w:sz="0" w:space="0" w:color="auto"/>
          </w:divBdr>
        </w:div>
      </w:divsChild>
    </w:div>
    <w:div w:id="476608165">
      <w:bodyDiv w:val="1"/>
      <w:marLeft w:val="0"/>
      <w:marRight w:val="0"/>
      <w:marTop w:val="0"/>
      <w:marBottom w:val="0"/>
      <w:divBdr>
        <w:top w:val="none" w:sz="0" w:space="0" w:color="auto"/>
        <w:left w:val="none" w:sz="0" w:space="0" w:color="auto"/>
        <w:bottom w:val="none" w:sz="0" w:space="0" w:color="auto"/>
        <w:right w:val="none" w:sz="0" w:space="0" w:color="auto"/>
      </w:divBdr>
    </w:div>
    <w:div w:id="560823660">
      <w:bodyDiv w:val="1"/>
      <w:marLeft w:val="0"/>
      <w:marRight w:val="0"/>
      <w:marTop w:val="0"/>
      <w:marBottom w:val="0"/>
      <w:divBdr>
        <w:top w:val="none" w:sz="0" w:space="0" w:color="auto"/>
        <w:left w:val="none" w:sz="0" w:space="0" w:color="auto"/>
        <w:bottom w:val="none" w:sz="0" w:space="0" w:color="auto"/>
        <w:right w:val="none" w:sz="0" w:space="0" w:color="auto"/>
      </w:divBdr>
    </w:div>
    <w:div w:id="581645585">
      <w:bodyDiv w:val="1"/>
      <w:marLeft w:val="0"/>
      <w:marRight w:val="0"/>
      <w:marTop w:val="0"/>
      <w:marBottom w:val="0"/>
      <w:divBdr>
        <w:top w:val="none" w:sz="0" w:space="0" w:color="auto"/>
        <w:left w:val="none" w:sz="0" w:space="0" w:color="auto"/>
        <w:bottom w:val="none" w:sz="0" w:space="0" w:color="auto"/>
        <w:right w:val="none" w:sz="0" w:space="0" w:color="auto"/>
      </w:divBdr>
    </w:div>
    <w:div w:id="599683083">
      <w:bodyDiv w:val="1"/>
      <w:marLeft w:val="0"/>
      <w:marRight w:val="0"/>
      <w:marTop w:val="0"/>
      <w:marBottom w:val="0"/>
      <w:divBdr>
        <w:top w:val="none" w:sz="0" w:space="0" w:color="auto"/>
        <w:left w:val="none" w:sz="0" w:space="0" w:color="auto"/>
        <w:bottom w:val="none" w:sz="0" w:space="0" w:color="auto"/>
        <w:right w:val="none" w:sz="0" w:space="0" w:color="auto"/>
      </w:divBdr>
      <w:divsChild>
        <w:div w:id="1587180223">
          <w:marLeft w:val="0"/>
          <w:marRight w:val="0"/>
          <w:marTop w:val="0"/>
          <w:marBottom w:val="0"/>
          <w:divBdr>
            <w:top w:val="none" w:sz="0" w:space="0" w:color="auto"/>
            <w:left w:val="none" w:sz="0" w:space="0" w:color="auto"/>
            <w:bottom w:val="none" w:sz="0" w:space="0" w:color="auto"/>
            <w:right w:val="none" w:sz="0" w:space="0" w:color="auto"/>
          </w:divBdr>
        </w:div>
      </w:divsChild>
    </w:div>
    <w:div w:id="604112757">
      <w:bodyDiv w:val="1"/>
      <w:marLeft w:val="0"/>
      <w:marRight w:val="0"/>
      <w:marTop w:val="0"/>
      <w:marBottom w:val="0"/>
      <w:divBdr>
        <w:top w:val="none" w:sz="0" w:space="0" w:color="auto"/>
        <w:left w:val="none" w:sz="0" w:space="0" w:color="auto"/>
        <w:bottom w:val="none" w:sz="0" w:space="0" w:color="auto"/>
        <w:right w:val="none" w:sz="0" w:space="0" w:color="auto"/>
      </w:divBdr>
    </w:div>
    <w:div w:id="621232366">
      <w:bodyDiv w:val="1"/>
      <w:marLeft w:val="0"/>
      <w:marRight w:val="0"/>
      <w:marTop w:val="0"/>
      <w:marBottom w:val="0"/>
      <w:divBdr>
        <w:top w:val="none" w:sz="0" w:space="0" w:color="auto"/>
        <w:left w:val="none" w:sz="0" w:space="0" w:color="auto"/>
        <w:bottom w:val="none" w:sz="0" w:space="0" w:color="auto"/>
        <w:right w:val="none" w:sz="0" w:space="0" w:color="auto"/>
      </w:divBdr>
    </w:div>
    <w:div w:id="624431922">
      <w:bodyDiv w:val="1"/>
      <w:marLeft w:val="0"/>
      <w:marRight w:val="0"/>
      <w:marTop w:val="0"/>
      <w:marBottom w:val="0"/>
      <w:divBdr>
        <w:top w:val="none" w:sz="0" w:space="0" w:color="auto"/>
        <w:left w:val="none" w:sz="0" w:space="0" w:color="auto"/>
        <w:bottom w:val="none" w:sz="0" w:space="0" w:color="auto"/>
        <w:right w:val="none" w:sz="0" w:space="0" w:color="auto"/>
      </w:divBdr>
    </w:div>
    <w:div w:id="636765979">
      <w:bodyDiv w:val="1"/>
      <w:marLeft w:val="0"/>
      <w:marRight w:val="0"/>
      <w:marTop w:val="0"/>
      <w:marBottom w:val="0"/>
      <w:divBdr>
        <w:top w:val="none" w:sz="0" w:space="0" w:color="auto"/>
        <w:left w:val="none" w:sz="0" w:space="0" w:color="auto"/>
        <w:bottom w:val="none" w:sz="0" w:space="0" w:color="auto"/>
        <w:right w:val="none" w:sz="0" w:space="0" w:color="auto"/>
      </w:divBdr>
    </w:div>
    <w:div w:id="636842852">
      <w:bodyDiv w:val="1"/>
      <w:marLeft w:val="0"/>
      <w:marRight w:val="0"/>
      <w:marTop w:val="0"/>
      <w:marBottom w:val="0"/>
      <w:divBdr>
        <w:top w:val="none" w:sz="0" w:space="0" w:color="auto"/>
        <w:left w:val="none" w:sz="0" w:space="0" w:color="auto"/>
        <w:bottom w:val="none" w:sz="0" w:space="0" w:color="auto"/>
        <w:right w:val="none" w:sz="0" w:space="0" w:color="auto"/>
      </w:divBdr>
    </w:div>
    <w:div w:id="657882638">
      <w:bodyDiv w:val="1"/>
      <w:marLeft w:val="0"/>
      <w:marRight w:val="0"/>
      <w:marTop w:val="0"/>
      <w:marBottom w:val="0"/>
      <w:divBdr>
        <w:top w:val="none" w:sz="0" w:space="0" w:color="auto"/>
        <w:left w:val="none" w:sz="0" w:space="0" w:color="auto"/>
        <w:bottom w:val="none" w:sz="0" w:space="0" w:color="auto"/>
        <w:right w:val="none" w:sz="0" w:space="0" w:color="auto"/>
      </w:divBdr>
    </w:div>
    <w:div w:id="659383019">
      <w:bodyDiv w:val="1"/>
      <w:marLeft w:val="0"/>
      <w:marRight w:val="0"/>
      <w:marTop w:val="0"/>
      <w:marBottom w:val="0"/>
      <w:divBdr>
        <w:top w:val="none" w:sz="0" w:space="0" w:color="auto"/>
        <w:left w:val="none" w:sz="0" w:space="0" w:color="auto"/>
        <w:bottom w:val="none" w:sz="0" w:space="0" w:color="auto"/>
        <w:right w:val="none" w:sz="0" w:space="0" w:color="auto"/>
      </w:divBdr>
    </w:div>
    <w:div w:id="672149711">
      <w:bodyDiv w:val="1"/>
      <w:marLeft w:val="0"/>
      <w:marRight w:val="0"/>
      <w:marTop w:val="0"/>
      <w:marBottom w:val="0"/>
      <w:divBdr>
        <w:top w:val="none" w:sz="0" w:space="0" w:color="auto"/>
        <w:left w:val="none" w:sz="0" w:space="0" w:color="auto"/>
        <w:bottom w:val="none" w:sz="0" w:space="0" w:color="auto"/>
        <w:right w:val="none" w:sz="0" w:space="0" w:color="auto"/>
      </w:divBdr>
    </w:div>
    <w:div w:id="676078242">
      <w:bodyDiv w:val="1"/>
      <w:marLeft w:val="0"/>
      <w:marRight w:val="0"/>
      <w:marTop w:val="0"/>
      <w:marBottom w:val="0"/>
      <w:divBdr>
        <w:top w:val="none" w:sz="0" w:space="0" w:color="auto"/>
        <w:left w:val="none" w:sz="0" w:space="0" w:color="auto"/>
        <w:bottom w:val="none" w:sz="0" w:space="0" w:color="auto"/>
        <w:right w:val="none" w:sz="0" w:space="0" w:color="auto"/>
      </w:divBdr>
    </w:div>
    <w:div w:id="713308105">
      <w:bodyDiv w:val="1"/>
      <w:marLeft w:val="0"/>
      <w:marRight w:val="0"/>
      <w:marTop w:val="0"/>
      <w:marBottom w:val="0"/>
      <w:divBdr>
        <w:top w:val="none" w:sz="0" w:space="0" w:color="auto"/>
        <w:left w:val="none" w:sz="0" w:space="0" w:color="auto"/>
        <w:bottom w:val="none" w:sz="0" w:space="0" w:color="auto"/>
        <w:right w:val="none" w:sz="0" w:space="0" w:color="auto"/>
      </w:divBdr>
    </w:div>
    <w:div w:id="734740349">
      <w:bodyDiv w:val="1"/>
      <w:marLeft w:val="0"/>
      <w:marRight w:val="0"/>
      <w:marTop w:val="0"/>
      <w:marBottom w:val="0"/>
      <w:divBdr>
        <w:top w:val="none" w:sz="0" w:space="0" w:color="auto"/>
        <w:left w:val="none" w:sz="0" w:space="0" w:color="auto"/>
        <w:bottom w:val="none" w:sz="0" w:space="0" w:color="auto"/>
        <w:right w:val="none" w:sz="0" w:space="0" w:color="auto"/>
      </w:divBdr>
    </w:div>
    <w:div w:id="745877572">
      <w:bodyDiv w:val="1"/>
      <w:marLeft w:val="0"/>
      <w:marRight w:val="0"/>
      <w:marTop w:val="0"/>
      <w:marBottom w:val="0"/>
      <w:divBdr>
        <w:top w:val="none" w:sz="0" w:space="0" w:color="auto"/>
        <w:left w:val="none" w:sz="0" w:space="0" w:color="auto"/>
        <w:bottom w:val="none" w:sz="0" w:space="0" w:color="auto"/>
        <w:right w:val="none" w:sz="0" w:space="0" w:color="auto"/>
      </w:divBdr>
    </w:div>
    <w:div w:id="747119174">
      <w:bodyDiv w:val="1"/>
      <w:marLeft w:val="0"/>
      <w:marRight w:val="0"/>
      <w:marTop w:val="0"/>
      <w:marBottom w:val="0"/>
      <w:divBdr>
        <w:top w:val="none" w:sz="0" w:space="0" w:color="auto"/>
        <w:left w:val="none" w:sz="0" w:space="0" w:color="auto"/>
        <w:bottom w:val="none" w:sz="0" w:space="0" w:color="auto"/>
        <w:right w:val="none" w:sz="0" w:space="0" w:color="auto"/>
      </w:divBdr>
    </w:div>
    <w:div w:id="748965543">
      <w:bodyDiv w:val="1"/>
      <w:marLeft w:val="0"/>
      <w:marRight w:val="0"/>
      <w:marTop w:val="0"/>
      <w:marBottom w:val="0"/>
      <w:divBdr>
        <w:top w:val="none" w:sz="0" w:space="0" w:color="auto"/>
        <w:left w:val="none" w:sz="0" w:space="0" w:color="auto"/>
        <w:bottom w:val="none" w:sz="0" w:space="0" w:color="auto"/>
        <w:right w:val="none" w:sz="0" w:space="0" w:color="auto"/>
      </w:divBdr>
      <w:divsChild>
        <w:div w:id="1380665911">
          <w:marLeft w:val="0"/>
          <w:marRight w:val="0"/>
          <w:marTop w:val="0"/>
          <w:marBottom w:val="0"/>
          <w:divBdr>
            <w:top w:val="none" w:sz="0" w:space="0" w:color="auto"/>
            <w:left w:val="none" w:sz="0" w:space="0" w:color="auto"/>
            <w:bottom w:val="none" w:sz="0" w:space="0" w:color="auto"/>
            <w:right w:val="none" w:sz="0" w:space="0" w:color="auto"/>
          </w:divBdr>
        </w:div>
      </w:divsChild>
    </w:div>
    <w:div w:id="763035892">
      <w:bodyDiv w:val="1"/>
      <w:marLeft w:val="0"/>
      <w:marRight w:val="0"/>
      <w:marTop w:val="0"/>
      <w:marBottom w:val="0"/>
      <w:divBdr>
        <w:top w:val="none" w:sz="0" w:space="0" w:color="auto"/>
        <w:left w:val="none" w:sz="0" w:space="0" w:color="auto"/>
        <w:bottom w:val="none" w:sz="0" w:space="0" w:color="auto"/>
        <w:right w:val="none" w:sz="0" w:space="0" w:color="auto"/>
      </w:divBdr>
    </w:div>
    <w:div w:id="767578670">
      <w:bodyDiv w:val="1"/>
      <w:marLeft w:val="0"/>
      <w:marRight w:val="0"/>
      <w:marTop w:val="0"/>
      <w:marBottom w:val="0"/>
      <w:divBdr>
        <w:top w:val="none" w:sz="0" w:space="0" w:color="auto"/>
        <w:left w:val="none" w:sz="0" w:space="0" w:color="auto"/>
        <w:bottom w:val="none" w:sz="0" w:space="0" w:color="auto"/>
        <w:right w:val="none" w:sz="0" w:space="0" w:color="auto"/>
      </w:divBdr>
    </w:div>
    <w:div w:id="773670058">
      <w:bodyDiv w:val="1"/>
      <w:marLeft w:val="0"/>
      <w:marRight w:val="0"/>
      <w:marTop w:val="0"/>
      <w:marBottom w:val="0"/>
      <w:divBdr>
        <w:top w:val="none" w:sz="0" w:space="0" w:color="auto"/>
        <w:left w:val="none" w:sz="0" w:space="0" w:color="auto"/>
        <w:bottom w:val="none" w:sz="0" w:space="0" w:color="auto"/>
        <w:right w:val="none" w:sz="0" w:space="0" w:color="auto"/>
      </w:divBdr>
    </w:div>
    <w:div w:id="796022896">
      <w:bodyDiv w:val="1"/>
      <w:marLeft w:val="0"/>
      <w:marRight w:val="0"/>
      <w:marTop w:val="0"/>
      <w:marBottom w:val="0"/>
      <w:divBdr>
        <w:top w:val="none" w:sz="0" w:space="0" w:color="auto"/>
        <w:left w:val="none" w:sz="0" w:space="0" w:color="auto"/>
        <w:bottom w:val="none" w:sz="0" w:space="0" w:color="auto"/>
        <w:right w:val="none" w:sz="0" w:space="0" w:color="auto"/>
      </w:divBdr>
    </w:div>
    <w:div w:id="815029852">
      <w:bodyDiv w:val="1"/>
      <w:marLeft w:val="0"/>
      <w:marRight w:val="0"/>
      <w:marTop w:val="0"/>
      <w:marBottom w:val="0"/>
      <w:divBdr>
        <w:top w:val="none" w:sz="0" w:space="0" w:color="auto"/>
        <w:left w:val="none" w:sz="0" w:space="0" w:color="auto"/>
        <w:bottom w:val="none" w:sz="0" w:space="0" w:color="auto"/>
        <w:right w:val="none" w:sz="0" w:space="0" w:color="auto"/>
      </w:divBdr>
    </w:div>
    <w:div w:id="818769041">
      <w:bodyDiv w:val="1"/>
      <w:marLeft w:val="0"/>
      <w:marRight w:val="0"/>
      <w:marTop w:val="0"/>
      <w:marBottom w:val="0"/>
      <w:divBdr>
        <w:top w:val="none" w:sz="0" w:space="0" w:color="auto"/>
        <w:left w:val="none" w:sz="0" w:space="0" w:color="auto"/>
        <w:bottom w:val="none" w:sz="0" w:space="0" w:color="auto"/>
        <w:right w:val="none" w:sz="0" w:space="0" w:color="auto"/>
      </w:divBdr>
    </w:div>
    <w:div w:id="820392151">
      <w:bodyDiv w:val="1"/>
      <w:marLeft w:val="0"/>
      <w:marRight w:val="0"/>
      <w:marTop w:val="0"/>
      <w:marBottom w:val="0"/>
      <w:divBdr>
        <w:top w:val="none" w:sz="0" w:space="0" w:color="auto"/>
        <w:left w:val="none" w:sz="0" w:space="0" w:color="auto"/>
        <w:bottom w:val="none" w:sz="0" w:space="0" w:color="auto"/>
        <w:right w:val="none" w:sz="0" w:space="0" w:color="auto"/>
      </w:divBdr>
    </w:div>
    <w:div w:id="841898098">
      <w:bodyDiv w:val="1"/>
      <w:marLeft w:val="0"/>
      <w:marRight w:val="0"/>
      <w:marTop w:val="0"/>
      <w:marBottom w:val="0"/>
      <w:divBdr>
        <w:top w:val="none" w:sz="0" w:space="0" w:color="auto"/>
        <w:left w:val="none" w:sz="0" w:space="0" w:color="auto"/>
        <w:bottom w:val="none" w:sz="0" w:space="0" w:color="auto"/>
        <w:right w:val="none" w:sz="0" w:space="0" w:color="auto"/>
      </w:divBdr>
    </w:div>
    <w:div w:id="849372983">
      <w:bodyDiv w:val="1"/>
      <w:marLeft w:val="0"/>
      <w:marRight w:val="0"/>
      <w:marTop w:val="0"/>
      <w:marBottom w:val="0"/>
      <w:divBdr>
        <w:top w:val="none" w:sz="0" w:space="0" w:color="auto"/>
        <w:left w:val="none" w:sz="0" w:space="0" w:color="auto"/>
        <w:bottom w:val="none" w:sz="0" w:space="0" w:color="auto"/>
        <w:right w:val="none" w:sz="0" w:space="0" w:color="auto"/>
      </w:divBdr>
      <w:divsChild>
        <w:div w:id="2117409975">
          <w:marLeft w:val="0"/>
          <w:marRight w:val="0"/>
          <w:marTop w:val="0"/>
          <w:marBottom w:val="0"/>
          <w:divBdr>
            <w:top w:val="none" w:sz="0" w:space="0" w:color="auto"/>
            <w:left w:val="none" w:sz="0" w:space="0" w:color="auto"/>
            <w:bottom w:val="none" w:sz="0" w:space="0" w:color="auto"/>
            <w:right w:val="none" w:sz="0" w:space="0" w:color="auto"/>
          </w:divBdr>
        </w:div>
      </w:divsChild>
    </w:div>
    <w:div w:id="894898860">
      <w:bodyDiv w:val="1"/>
      <w:marLeft w:val="0"/>
      <w:marRight w:val="0"/>
      <w:marTop w:val="0"/>
      <w:marBottom w:val="0"/>
      <w:divBdr>
        <w:top w:val="none" w:sz="0" w:space="0" w:color="auto"/>
        <w:left w:val="none" w:sz="0" w:space="0" w:color="auto"/>
        <w:bottom w:val="none" w:sz="0" w:space="0" w:color="auto"/>
        <w:right w:val="none" w:sz="0" w:space="0" w:color="auto"/>
      </w:divBdr>
    </w:div>
    <w:div w:id="901141791">
      <w:bodyDiv w:val="1"/>
      <w:marLeft w:val="0"/>
      <w:marRight w:val="0"/>
      <w:marTop w:val="0"/>
      <w:marBottom w:val="0"/>
      <w:divBdr>
        <w:top w:val="none" w:sz="0" w:space="0" w:color="auto"/>
        <w:left w:val="none" w:sz="0" w:space="0" w:color="auto"/>
        <w:bottom w:val="none" w:sz="0" w:space="0" w:color="auto"/>
        <w:right w:val="none" w:sz="0" w:space="0" w:color="auto"/>
      </w:divBdr>
    </w:div>
    <w:div w:id="903369749">
      <w:bodyDiv w:val="1"/>
      <w:marLeft w:val="0"/>
      <w:marRight w:val="0"/>
      <w:marTop w:val="0"/>
      <w:marBottom w:val="0"/>
      <w:divBdr>
        <w:top w:val="none" w:sz="0" w:space="0" w:color="auto"/>
        <w:left w:val="none" w:sz="0" w:space="0" w:color="auto"/>
        <w:bottom w:val="none" w:sz="0" w:space="0" w:color="auto"/>
        <w:right w:val="none" w:sz="0" w:space="0" w:color="auto"/>
      </w:divBdr>
      <w:divsChild>
        <w:div w:id="1713070992">
          <w:marLeft w:val="0"/>
          <w:marRight w:val="0"/>
          <w:marTop w:val="0"/>
          <w:marBottom w:val="0"/>
          <w:divBdr>
            <w:top w:val="none" w:sz="0" w:space="0" w:color="auto"/>
            <w:left w:val="none" w:sz="0" w:space="0" w:color="auto"/>
            <w:bottom w:val="none" w:sz="0" w:space="0" w:color="auto"/>
            <w:right w:val="none" w:sz="0" w:space="0" w:color="auto"/>
          </w:divBdr>
        </w:div>
      </w:divsChild>
    </w:div>
    <w:div w:id="917057500">
      <w:bodyDiv w:val="1"/>
      <w:marLeft w:val="0"/>
      <w:marRight w:val="0"/>
      <w:marTop w:val="0"/>
      <w:marBottom w:val="0"/>
      <w:divBdr>
        <w:top w:val="none" w:sz="0" w:space="0" w:color="auto"/>
        <w:left w:val="none" w:sz="0" w:space="0" w:color="auto"/>
        <w:bottom w:val="none" w:sz="0" w:space="0" w:color="auto"/>
        <w:right w:val="none" w:sz="0" w:space="0" w:color="auto"/>
      </w:divBdr>
      <w:divsChild>
        <w:div w:id="646595987">
          <w:marLeft w:val="0"/>
          <w:marRight w:val="0"/>
          <w:marTop w:val="0"/>
          <w:marBottom w:val="0"/>
          <w:divBdr>
            <w:top w:val="none" w:sz="0" w:space="0" w:color="auto"/>
            <w:left w:val="none" w:sz="0" w:space="0" w:color="auto"/>
            <w:bottom w:val="none" w:sz="0" w:space="0" w:color="auto"/>
            <w:right w:val="none" w:sz="0" w:space="0" w:color="auto"/>
          </w:divBdr>
        </w:div>
      </w:divsChild>
    </w:div>
    <w:div w:id="919212072">
      <w:bodyDiv w:val="1"/>
      <w:marLeft w:val="0"/>
      <w:marRight w:val="0"/>
      <w:marTop w:val="0"/>
      <w:marBottom w:val="0"/>
      <w:divBdr>
        <w:top w:val="none" w:sz="0" w:space="0" w:color="auto"/>
        <w:left w:val="none" w:sz="0" w:space="0" w:color="auto"/>
        <w:bottom w:val="none" w:sz="0" w:space="0" w:color="auto"/>
        <w:right w:val="none" w:sz="0" w:space="0" w:color="auto"/>
      </w:divBdr>
    </w:div>
    <w:div w:id="919339030">
      <w:bodyDiv w:val="1"/>
      <w:marLeft w:val="0"/>
      <w:marRight w:val="0"/>
      <w:marTop w:val="0"/>
      <w:marBottom w:val="0"/>
      <w:divBdr>
        <w:top w:val="none" w:sz="0" w:space="0" w:color="auto"/>
        <w:left w:val="none" w:sz="0" w:space="0" w:color="auto"/>
        <w:bottom w:val="none" w:sz="0" w:space="0" w:color="auto"/>
        <w:right w:val="none" w:sz="0" w:space="0" w:color="auto"/>
      </w:divBdr>
    </w:div>
    <w:div w:id="961156120">
      <w:bodyDiv w:val="1"/>
      <w:marLeft w:val="0"/>
      <w:marRight w:val="0"/>
      <w:marTop w:val="0"/>
      <w:marBottom w:val="0"/>
      <w:divBdr>
        <w:top w:val="none" w:sz="0" w:space="0" w:color="auto"/>
        <w:left w:val="none" w:sz="0" w:space="0" w:color="auto"/>
        <w:bottom w:val="none" w:sz="0" w:space="0" w:color="auto"/>
        <w:right w:val="none" w:sz="0" w:space="0" w:color="auto"/>
      </w:divBdr>
    </w:div>
    <w:div w:id="965744367">
      <w:bodyDiv w:val="1"/>
      <w:marLeft w:val="0"/>
      <w:marRight w:val="0"/>
      <w:marTop w:val="0"/>
      <w:marBottom w:val="0"/>
      <w:divBdr>
        <w:top w:val="none" w:sz="0" w:space="0" w:color="auto"/>
        <w:left w:val="none" w:sz="0" w:space="0" w:color="auto"/>
        <w:bottom w:val="none" w:sz="0" w:space="0" w:color="auto"/>
        <w:right w:val="none" w:sz="0" w:space="0" w:color="auto"/>
      </w:divBdr>
      <w:divsChild>
        <w:div w:id="2003313281">
          <w:marLeft w:val="0"/>
          <w:marRight w:val="0"/>
          <w:marTop w:val="0"/>
          <w:marBottom w:val="0"/>
          <w:divBdr>
            <w:top w:val="none" w:sz="0" w:space="0" w:color="auto"/>
            <w:left w:val="none" w:sz="0" w:space="0" w:color="auto"/>
            <w:bottom w:val="none" w:sz="0" w:space="0" w:color="auto"/>
            <w:right w:val="none" w:sz="0" w:space="0" w:color="auto"/>
          </w:divBdr>
        </w:div>
      </w:divsChild>
    </w:div>
    <w:div w:id="980770432">
      <w:bodyDiv w:val="1"/>
      <w:marLeft w:val="0"/>
      <w:marRight w:val="0"/>
      <w:marTop w:val="0"/>
      <w:marBottom w:val="0"/>
      <w:divBdr>
        <w:top w:val="none" w:sz="0" w:space="0" w:color="auto"/>
        <w:left w:val="none" w:sz="0" w:space="0" w:color="auto"/>
        <w:bottom w:val="none" w:sz="0" w:space="0" w:color="auto"/>
        <w:right w:val="none" w:sz="0" w:space="0" w:color="auto"/>
      </w:divBdr>
    </w:div>
    <w:div w:id="1003515336">
      <w:bodyDiv w:val="1"/>
      <w:marLeft w:val="0"/>
      <w:marRight w:val="0"/>
      <w:marTop w:val="0"/>
      <w:marBottom w:val="0"/>
      <w:divBdr>
        <w:top w:val="none" w:sz="0" w:space="0" w:color="auto"/>
        <w:left w:val="none" w:sz="0" w:space="0" w:color="auto"/>
        <w:bottom w:val="none" w:sz="0" w:space="0" w:color="auto"/>
        <w:right w:val="none" w:sz="0" w:space="0" w:color="auto"/>
      </w:divBdr>
    </w:div>
    <w:div w:id="1004940663">
      <w:bodyDiv w:val="1"/>
      <w:marLeft w:val="0"/>
      <w:marRight w:val="0"/>
      <w:marTop w:val="0"/>
      <w:marBottom w:val="0"/>
      <w:divBdr>
        <w:top w:val="none" w:sz="0" w:space="0" w:color="auto"/>
        <w:left w:val="none" w:sz="0" w:space="0" w:color="auto"/>
        <w:bottom w:val="none" w:sz="0" w:space="0" w:color="auto"/>
        <w:right w:val="none" w:sz="0" w:space="0" w:color="auto"/>
      </w:divBdr>
    </w:div>
    <w:div w:id="1029137235">
      <w:bodyDiv w:val="1"/>
      <w:marLeft w:val="0"/>
      <w:marRight w:val="0"/>
      <w:marTop w:val="0"/>
      <w:marBottom w:val="0"/>
      <w:divBdr>
        <w:top w:val="none" w:sz="0" w:space="0" w:color="auto"/>
        <w:left w:val="none" w:sz="0" w:space="0" w:color="auto"/>
        <w:bottom w:val="none" w:sz="0" w:space="0" w:color="auto"/>
        <w:right w:val="none" w:sz="0" w:space="0" w:color="auto"/>
      </w:divBdr>
    </w:div>
    <w:div w:id="1073435748">
      <w:bodyDiv w:val="1"/>
      <w:marLeft w:val="0"/>
      <w:marRight w:val="0"/>
      <w:marTop w:val="0"/>
      <w:marBottom w:val="0"/>
      <w:divBdr>
        <w:top w:val="none" w:sz="0" w:space="0" w:color="auto"/>
        <w:left w:val="none" w:sz="0" w:space="0" w:color="auto"/>
        <w:bottom w:val="none" w:sz="0" w:space="0" w:color="auto"/>
        <w:right w:val="none" w:sz="0" w:space="0" w:color="auto"/>
      </w:divBdr>
    </w:div>
    <w:div w:id="1078557535">
      <w:bodyDiv w:val="1"/>
      <w:marLeft w:val="0"/>
      <w:marRight w:val="0"/>
      <w:marTop w:val="0"/>
      <w:marBottom w:val="0"/>
      <w:divBdr>
        <w:top w:val="none" w:sz="0" w:space="0" w:color="auto"/>
        <w:left w:val="none" w:sz="0" w:space="0" w:color="auto"/>
        <w:bottom w:val="none" w:sz="0" w:space="0" w:color="auto"/>
        <w:right w:val="none" w:sz="0" w:space="0" w:color="auto"/>
      </w:divBdr>
    </w:div>
    <w:div w:id="1115751227">
      <w:bodyDiv w:val="1"/>
      <w:marLeft w:val="0"/>
      <w:marRight w:val="0"/>
      <w:marTop w:val="0"/>
      <w:marBottom w:val="0"/>
      <w:divBdr>
        <w:top w:val="none" w:sz="0" w:space="0" w:color="auto"/>
        <w:left w:val="none" w:sz="0" w:space="0" w:color="auto"/>
        <w:bottom w:val="none" w:sz="0" w:space="0" w:color="auto"/>
        <w:right w:val="none" w:sz="0" w:space="0" w:color="auto"/>
      </w:divBdr>
    </w:div>
    <w:div w:id="1117796777">
      <w:bodyDiv w:val="1"/>
      <w:marLeft w:val="0"/>
      <w:marRight w:val="0"/>
      <w:marTop w:val="0"/>
      <w:marBottom w:val="0"/>
      <w:divBdr>
        <w:top w:val="none" w:sz="0" w:space="0" w:color="auto"/>
        <w:left w:val="none" w:sz="0" w:space="0" w:color="auto"/>
        <w:bottom w:val="none" w:sz="0" w:space="0" w:color="auto"/>
        <w:right w:val="none" w:sz="0" w:space="0" w:color="auto"/>
      </w:divBdr>
    </w:div>
    <w:div w:id="1120565571">
      <w:bodyDiv w:val="1"/>
      <w:marLeft w:val="0"/>
      <w:marRight w:val="0"/>
      <w:marTop w:val="0"/>
      <w:marBottom w:val="0"/>
      <w:divBdr>
        <w:top w:val="none" w:sz="0" w:space="0" w:color="auto"/>
        <w:left w:val="none" w:sz="0" w:space="0" w:color="auto"/>
        <w:bottom w:val="none" w:sz="0" w:space="0" w:color="auto"/>
        <w:right w:val="none" w:sz="0" w:space="0" w:color="auto"/>
      </w:divBdr>
    </w:div>
    <w:div w:id="1170635017">
      <w:bodyDiv w:val="1"/>
      <w:marLeft w:val="0"/>
      <w:marRight w:val="0"/>
      <w:marTop w:val="0"/>
      <w:marBottom w:val="0"/>
      <w:divBdr>
        <w:top w:val="none" w:sz="0" w:space="0" w:color="auto"/>
        <w:left w:val="none" w:sz="0" w:space="0" w:color="auto"/>
        <w:bottom w:val="none" w:sz="0" w:space="0" w:color="auto"/>
        <w:right w:val="none" w:sz="0" w:space="0" w:color="auto"/>
      </w:divBdr>
    </w:div>
    <w:div w:id="1221357248">
      <w:bodyDiv w:val="1"/>
      <w:marLeft w:val="0"/>
      <w:marRight w:val="0"/>
      <w:marTop w:val="0"/>
      <w:marBottom w:val="0"/>
      <w:divBdr>
        <w:top w:val="none" w:sz="0" w:space="0" w:color="auto"/>
        <w:left w:val="none" w:sz="0" w:space="0" w:color="auto"/>
        <w:bottom w:val="none" w:sz="0" w:space="0" w:color="auto"/>
        <w:right w:val="none" w:sz="0" w:space="0" w:color="auto"/>
      </w:divBdr>
    </w:div>
    <w:div w:id="1249195518">
      <w:bodyDiv w:val="1"/>
      <w:marLeft w:val="0"/>
      <w:marRight w:val="0"/>
      <w:marTop w:val="0"/>
      <w:marBottom w:val="0"/>
      <w:divBdr>
        <w:top w:val="none" w:sz="0" w:space="0" w:color="auto"/>
        <w:left w:val="none" w:sz="0" w:space="0" w:color="auto"/>
        <w:bottom w:val="none" w:sz="0" w:space="0" w:color="auto"/>
        <w:right w:val="none" w:sz="0" w:space="0" w:color="auto"/>
      </w:divBdr>
      <w:divsChild>
        <w:div w:id="1956596606">
          <w:marLeft w:val="0"/>
          <w:marRight w:val="0"/>
          <w:marTop w:val="0"/>
          <w:marBottom w:val="0"/>
          <w:divBdr>
            <w:top w:val="none" w:sz="0" w:space="0" w:color="auto"/>
            <w:left w:val="none" w:sz="0" w:space="0" w:color="auto"/>
            <w:bottom w:val="none" w:sz="0" w:space="0" w:color="auto"/>
            <w:right w:val="none" w:sz="0" w:space="0" w:color="auto"/>
          </w:divBdr>
        </w:div>
      </w:divsChild>
    </w:div>
    <w:div w:id="1268734072">
      <w:bodyDiv w:val="1"/>
      <w:marLeft w:val="0"/>
      <w:marRight w:val="0"/>
      <w:marTop w:val="0"/>
      <w:marBottom w:val="0"/>
      <w:divBdr>
        <w:top w:val="none" w:sz="0" w:space="0" w:color="auto"/>
        <w:left w:val="none" w:sz="0" w:space="0" w:color="auto"/>
        <w:bottom w:val="none" w:sz="0" w:space="0" w:color="auto"/>
        <w:right w:val="none" w:sz="0" w:space="0" w:color="auto"/>
      </w:divBdr>
    </w:div>
    <w:div w:id="1293095460">
      <w:bodyDiv w:val="1"/>
      <w:marLeft w:val="0"/>
      <w:marRight w:val="0"/>
      <w:marTop w:val="0"/>
      <w:marBottom w:val="0"/>
      <w:divBdr>
        <w:top w:val="none" w:sz="0" w:space="0" w:color="auto"/>
        <w:left w:val="none" w:sz="0" w:space="0" w:color="auto"/>
        <w:bottom w:val="none" w:sz="0" w:space="0" w:color="auto"/>
        <w:right w:val="none" w:sz="0" w:space="0" w:color="auto"/>
      </w:divBdr>
    </w:div>
    <w:div w:id="1330911218">
      <w:bodyDiv w:val="1"/>
      <w:marLeft w:val="0"/>
      <w:marRight w:val="0"/>
      <w:marTop w:val="0"/>
      <w:marBottom w:val="0"/>
      <w:divBdr>
        <w:top w:val="none" w:sz="0" w:space="0" w:color="auto"/>
        <w:left w:val="none" w:sz="0" w:space="0" w:color="auto"/>
        <w:bottom w:val="none" w:sz="0" w:space="0" w:color="auto"/>
        <w:right w:val="none" w:sz="0" w:space="0" w:color="auto"/>
      </w:divBdr>
    </w:div>
    <w:div w:id="1350911677">
      <w:bodyDiv w:val="1"/>
      <w:marLeft w:val="0"/>
      <w:marRight w:val="0"/>
      <w:marTop w:val="0"/>
      <w:marBottom w:val="0"/>
      <w:divBdr>
        <w:top w:val="none" w:sz="0" w:space="0" w:color="auto"/>
        <w:left w:val="none" w:sz="0" w:space="0" w:color="auto"/>
        <w:bottom w:val="none" w:sz="0" w:space="0" w:color="auto"/>
        <w:right w:val="none" w:sz="0" w:space="0" w:color="auto"/>
      </w:divBdr>
    </w:div>
    <w:div w:id="1354456648">
      <w:bodyDiv w:val="1"/>
      <w:marLeft w:val="0"/>
      <w:marRight w:val="0"/>
      <w:marTop w:val="0"/>
      <w:marBottom w:val="0"/>
      <w:divBdr>
        <w:top w:val="none" w:sz="0" w:space="0" w:color="auto"/>
        <w:left w:val="none" w:sz="0" w:space="0" w:color="auto"/>
        <w:bottom w:val="none" w:sz="0" w:space="0" w:color="auto"/>
        <w:right w:val="none" w:sz="0" w:space="0" w:color="auto"/>
      </w:divBdr>
    </w:div>
    <w:div w:id="1370182473">
      <w:bodyDiv w:val="1"/>
      <w:marLeft w:val="0"/>
      <w:marRight w:val="0"/>
      <w:marTop w:val="0"/>
      <w:marBottom w:val="0"/>
      <w:divBdr>
        <w:top w:val="none" w:sz="0" w:space="0" w:color="auto"/>
        <w:left w:val="none" w:sz="0" w:space="0" w:color="auto"/>
        <w:bottom w:val="none" w:sz="0" w:space="0" w:color="auto"/>
        <w:right w:val="none" w:sz="0" w:space="0" w:color="auto"/>
      </w:divBdr>
    </w:div>
    <w:div w:id="1371684655">
      <w:bodyDiv w:val="1"/>
      <w:marLeft w:val="0"/>
      <w:marRight w:val="0"/>
      <w:marTop w:val="0"/>
      <w:marBottom w:val="0"/>
      <w:divBdr>
        <w:top w:val="none" w:sz="0" w:space="0" w:color="auto"/>
        <w:left w:val="none" w:sz="0" w:space="0" w:color="auto"/>
        <w:bottom w:val="none" w:sz="0" w:space="0" w:color="auto"/>
        <w:right w:val="none" w:sz="0" w:space="0" w:color="auto"/>
      </w:divBdr>
    </w:div>
    <w:div w:id="1384868197">
      <w:bodyDiv w:val="1"/>
      <w:marLeft w:val="0"/>
      <w:marRight w:val="0"/>
      <w:marTop w:val="0"/>
      <w:marBottom w:val="0"/>
      <w:divBdr>
        <w:top w:val="none" w:sz="0" w:space="0" w:color="auto"/>
        <w:left w:val="none" w:sz="0" w:space="0" w:color="auto"/>
        <w:bottom w:val="none" w:sz="0" w:space="0" w:color="auto"/>
        <w:right w:val="none" w:sz="0" w:space="0" w:color="auto"/>
      </w:divBdr>
    </w:div>
    <w:div w:id="1393038558">
      <w:bodyDiv w:val="1"/>
      <w:marLeft w:val="0"/>
      <w:marRight w:val="0"/>
      <w:marTop w:val="0"/>
      <w:marBottom w:val="0"/>
      <w:divBdr>
        <w:top w:val="none" w:sz="0" w:space="0" w:color="auto"/>
        <w:left w:val="none" w:sz="0" w:space="0" w:color="auto"/>
        <w:bottom w:val="none" w:sz="0" w:space="0" w:color="auto"/>
        <w:right w:val="none" w:sz="0" w:space="0" w:color="auto"/>
      </w:divBdr>
      <w:divsChild>
        <w:div w:id="1675649286">
          <w:marLeft w:val="0"/>
          <w:marRight w:val="0"/>
          <w:marTop w:val="0"/>
          <w:marBottom w:val="0"/>
          <w:divBdr>
            <w:top w:val="none" w:sz="0" w:space="0" w:color="auto"/>
            <w:left w:val="none" w:sz="0" w:space="0" w:color="auto"/>
            <w:bottom w:val="none" w:sz="0" w:space="0" w:color="auto"/>
            <w:right w:val="none" w:sz="0" w:space="0" w:color="auto"/>
          </w:divBdr>
        </w:div>
      </w:divsChild>
    </w:div>
    <w:div w:id="1482382863">
      <w:bodyDiv w:val="1"/>
      <w:marLeft w:val="0"/>
      <w:marRight w:val="0"/>
      <w:marTop w:val="0"/>
      <w:marBottom w:val="0"/>
      <w:divBdr>
        <w:top w:val="none" w:sz="0" w:space="0" w:color="auto"/>
        <w:left w:val="none" w:sz="0" w:space="0" w:color="auto"/>
        <w:bottom w:val="none" w:sz="0" w:space="0" w:color="auto"/>
        <w:right w:val="none" w:sz="0" w:space="0" w:color="auto"/>
      </w:divBdr>
      <w:divsChild>
        <w:div w:id="1564874182">
          <w:marLeft w:val="0"/>
          <w:marRight w:val="0"/>
          <w:marTop w:val="0"/>
          <w:marBottom w:val="0"/>
          <w:divBdr>
            <w:top w:val="none" w:sz="0" w:space="0" w:color="auto"/>
            <w:left w:val="none" w:sz="0" w:space="0" w:color="auto"/>
            <w:bottom w:val="none" w:sz="0" w:space="0" w:color="auto"/>
            <w:right w:val="none" w:sz="0" w:space="0" w:color="auto"/>
          </w:divBdr>
          <w:divsChild>
            <w:div w:id="1857882472">
              <w:marLeft w:val="0"/>
              <w:marRight w:val="0"/>
              <w:marTop w:val="0"/>
              <w:marBottom w:val="0"/>
              <w:divBdr>
                <w:top w:val="none" w:sz="0" w:space="0" w:color="auto"/>
                <w:left w:val="none" w:sz="0" w:space="0" w:color="auto"/>
                <w:bottom w:val="none" w:sz="0" w:space="0" w:color="auto"/>
                <w:right w:val="none" w:sz="0" w:space="0" w:color="auto"/>
              </w:divBdr>
              <w:divsChild>
                <w:div w:id="68066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845423">
      <w:bodyDiv w:val="1"/>
      <w:marLeft w:val="0"/>
      <w:marRight w:val="0"/>
      <w:marTop w:val="0"/>
      <w:marBottom w:val="0"/>
      <w:divBdr>
        <w:top w:val="none" w:sz="0" w:space="0" w:color="auto"/>
        <w:left w:val="none" w:sz="0" w:space="0" w:color="auto"/>
        <w:bottom w:val="none" w:sz="0" w:space="0" w:color="auto"/>
        <w:right w:val="none" w:sz="0" w:space="0" w:color="auto"/>
      </w:divBdr>
      <w:divsChild>
        <w:div w:id="1900939367">
          <w:marLeft w:val="0"/>
          <w:marRight w:val="0"/>
          <w:marTop w:val="0"/>
          <w:marBottom w:val="0"/>
          <w:divBdr>
            <w:top w:val="none" w:sz="0" w:space="0" w:color="auto"/>
            <w:left w:val="none" w:sz="0" w:space="0" w:color="auto"/>
            <w:bottom w:val="none" w:sz="0" w:space="0" w:color="auto"/>
            <w:right w:val="none" w:sz="0" w:space="0" w:color="auto"/>
          </w:divBdr>
        </w:div>
      </w:divsChild>
    </w:div>
    <w:div w:id="1495799121">
      <w:bodyDiv w:val="1"/>
      <w:marLeft w:val="0"/>
      <w:marRight w:val="0"/>
      <w:marTop w:val="0"/>
      <w:marBottom w:val="0"/>
      <w:divBdr>
        <w:top w:val="none" w:sz="0" w:space="0" w:color="auto"/>
        <w:left w:val="none" w:sz="0" w:space="0" w:color="auto"/>
        <w:bottom w:val="none" w:sz="0" w:space="0" w:color="auto"/>
        <w:right w:val="none" w:sz="0" w:space="0" w:color="auto"/>
      </w:divBdr>
    </w:div>
    <w:div w:id="1505785084">
      <w:bodyDiv w:val="1"/>
      <w:marLeft w:val="0"/>
      <w:marRight w:val="0"/>
      <w:marTop w:val="0"/>
      <w:marBottom w:val="0"/>
      <w:divBdr>
        <w:top w:val="none" w:sz="0" w:space="0" w:color="auto"/>
        <w:left w:val="none" w:sz="0" w:space="0" w:color="auto"/>
        <w:bottom w:val="none" w:sz="0" w:space="0" w:color="auto"/>
        <w:right w:val="none" w:sz="0" w:space="0" w:color="auto"/>
      </w:divBdr>
    </w:div>
    <w:div w:id="1506673988">
      <w:bodyDiv w:val="1"/>
      <w:marLeft w:val="0"/>
      <w:marRight w:val="0"/>
      <w:marTop w:val="0"/>
      <w:marBottom w:val="0"/>
      <w:divBdr>
        <w:top w:val="none" w:sz="0" w:space="0" w:color="auto"/>
        <w:left w:val="none" w:sz="0" w:space="0" w:color="auto"/>
        <w:bottom w:val="none" w:sz="0" w:space="0" w:color="auto"/>
        <w:right w:val="none" w:sz="0" w:space="0" w:color="auto"/>
      </w:divBdr>
      <w:divsChild>
        <w:div w:id="1434860143">
          <w:marLeft w:val="0"/>
          <w:marRight w:val="0"/>
          <w:marTop w:val="375"/>
          <w:marBottom w:val="375"/>
          <w:divBdr>
            <w:top w:val="none" w:sz="0" w:space="0" w:color="auto"/>
            <w:left w:val="none" w:sz="0" w:space="0" w:color="auto"/>
            <w:bottom w:val="none" w:sz="0" w:space="0" w:color="auto"/>
            <w:right w:val="none" w:sz="0" w:space="0" w:color="auto"/>
          </w:divBdr>
          <w:divsChild>
            <w:div w:id="1668050897">
              <w:marLeft w:val="0"/>
              <w:marRight w:val="0"/>
              <w:marTop w:val="0"/>
              <w:marBottom w:val="600"/>
              <w:divBdr>
                <w:top w:val="none" w:sz="0" w:space="0" w:color="auto"/>
                <w:left w:val="none" w:sz="0" w:space="0" w:color="auto"/>
                <w:bottom w:val="none" w:sz="0" w:space="0" w:color="auto"/>
                <w:right w:val="none" w:sz="0" w:space="0" w:color="auto"/>
              </w:divBdr>
              <w:divsChild>
                <w:div w:id="1674259228">
                  <w:marLeft w:val="0"/>
                  <w:marRight w:val="0"/>
                  <w:marTop w:val="0"/>
                  <w:marBottom w:val="0"/>
                  <w:divBdr>
                    <w:top w:val="none" w:sz="0" w:space="0" w:color="auto"/>
                    <w:left w:val="none" w:sz="0" w:space="0" w:color="auto"/>
                    <w:bottom w:val="none" w:sz="0" w:space="0" w:color="auto"/>
                    <w:right w:val="none" w:sz="0" w:space="0" w:color="auto"/>
                  </w:divBdr>
                  <w:divsChild>
                    <w:div w:id="879249308">
                      <w:marLeft w:val="0"/>
                      <w:marRight w:val="0"/>
                      <w:marTop w:val="120"/>
                      <w:marBottom w:val="0"/>
                      <w:divBdr>
                        <w:top w:val="none" w:sz="0" w:space="0" w:color="auto"/>
                        <w:left w:val="none" w:sz="0" w:space="0" w:color="auto"/>
                        <w:bottom w:val="none" w:sz="0" w:space="0" w:color="auto"/>
                        <w:right w:val="none" w:sz="0" w:space="0" w:color="auto"/>
                      </w:divBdr>
                    </w:div>
                    <w:div w:id="138479157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511749083">
      <w:bodyDiv w:val="1"/>
      <w:marLeft w:val="0"/>
      <w:marRight w:val="0"/>
      <w:marTop w:val="0"/>
      <w:marBottom w:val="0"/>
      <w:divBdr>
        <w:top w:val="none" w:sz="0" w:space="0" w:color="auto"/>
        <w:left w:val="none" w:sz="0" w:space="0" w:color="auto"/>
        <w:bottom w:val="none" w:sz="0" w:space="0" w:color="auto"/>
        <w:right w:val="none" w:sz="0" w:space="0" w:color="auto"/>
      </w:divBdr>
    </w:div>
    <w:div w:id="1516264678">
      <w:bodyDiv w:val="1"/>
      <w:marLeft w:val="0"/>
      <w:marRight w:val="0"/>
      <w:marTop w:val="0"/>
      <w:marBottom w:val="0"/>
      <w:divBdr>
        <w:top w:val="none" w:sz="0" w:space="0" w:color="auto"/>
        <w:left w:val="none" w:sz="0" w:space="0" w:color="auto"/>
        <w:bottom w:val="none" w:sz="0" w:space="0" w:color="auto"/>
        <w:right w:val="none" w:sz="0" w:space="0" w:color="auto"/>
      </w:divBdr>
    </w:div>
    <w:div w:id="1524636917">
      <w:bodyDiv w:val="1"/>
      <w:marLeft w:val="0"/>
      <w:marRight w:val="0"/>
      <w:marTop w:val="0"/>
      <w:marBottom w:val="0"/>
      <w:divBdr>
        <w:top w:val="none" w:sz="0" w:space="0" w:color="auto"/>
        <w:left w:val="none" w:sz="0" w:space="0" w:color="auto"/>
        <w:bottom w:val="none" w:sz="0" w:space="0" w:color="auto"/>
        <w:right w:val="none" w:sz="0" w:space="0" w:color="auto"/>
      </w:divBdr>
    </w:div>
    <w:div w:id="1608854199">
      <w:bodyDiv w:val="1"/>
      <w:marLeft w:val="0"/>
      <w:marRight w:val="0"/>
      <w:marTop w:val="0"/>
      <w:marBottom w:val="0"/>
      <w:divBdr>
        <w:top w:val="none" w:sz="0" w:space="0" w:color="auto"/>
        <w:left w:val="none" w:sz="0" w:space="0" w:color="auto"/>
        <w:bottom w:val="none" w:sz="0" w:space="0" w:color="auto"/>
        <w:right w:val="none" w:sz="0" w:space="0" w:color="auto"/>
      </w:divBdr>
    </w:div>
    <w:div w:id="1666277083">
      <w:bodyDiv w:val="1"/>
      <w:marLeft w:val="0"/>
      <w:marRight w:val="0"/>
      <w:marTop w:val="0"/>
      <w:marBottom w:val="0"/>
      <w:divBdr>
        <w:top w:val="none" w:sz="0" w:space="0" w:color="auto"/>
        <w:left w:val="none" w:sz="0" w:space="0" w:color="auto"/>
        <w:bottom w:val="none" w:sz="0" w:space="0" w:color="auto"/>
        <w:right w:val="none" w:sz="0" w:space="0" w:color="auto"/>
      </w:divBdr>
      <w:divsChild>
        <w:div w:id="118257698">
          <w:marLeft w:val="0"/>
          <w:marRight w:val="0"/>
          <w:marTop w:val="0"/>
          <w:marBottom w:val="0"/>
          <w:divBdr>
            <w:top w:val="none" w:sz="0" w:space="0" w:color="auto"/>
            <w:left w:val="none" w:sz="0" w:space="0" w:color="auto"/>
            <w:bottom w:val="none" w:sz="0" w:space="0" w:color="auto"/>
            <w:right w:val="none" w:sz="0" w:space="0" w:color="auto"/>
          </w:divBdr>
        </w:div>
      </w:divsChild>
    </w:div>
    <w:div w:id="1673724557">
      <w:bodyDiv w:val="1"/>
      <w:marLeft w:val="0"/>
      <w:marRight w:val="0"/>
      <w:marTop w:val="0"/>
      <w:marBottom w:val="0"/>
      <w:divBdr>
        <w:top w:val="none" w:sz="0" w:space="0" w:color="auto"/>
        <w:left w:val="none" w:sz="0" w:space="0" w:color="auto"/>
        <w:bottom w:val="none" w:sz="0" w:space="0" w:color="auto"/>
        <w:right w:val="none" w:sz="0" w:space="0" w:color="auto"/>
      </w:divBdr>
      <w:divsChild>
        <w:div w:id="404189391">
          <w:marLeft w:val="0"/>
          <w:marRight w:val="0"/>
          <w:marTop w:val="0"/>
          <w:marBottom w:val="0"/>
          <w:divBdr>
            <w:top w:val="none" w:sz="0" w:space="0" w:color="auto"/>
            <w:left w:val="none" w:sz="0" w:space="0" w:color="auto"/>
            <w:bottom w:val="none" w:sz="0" w:space="0" w:color="auto"/>
            <w:right w:val="none" w:sz="0" w:space="0" w:color="auto"/>
          </w:divBdr>
          <w:divsChild>
            <w:div w:id="243957439">
              <w:marLeft w:val="0"/>
              <w:marRight w:val="0"/>
              <w:marTop w:val="0"/>
              <w:marBottom w:val="0"/>
              <w:divBdr>
                <w:top w:val="none" w:sz="0" w:space="0" w:color="auto"/>
                <w:left w:val="none" w:sz="0" w:space="0" w:color="auto"/>
                <w:bottom w:val="none" w:sz="0" w:space="0" w:color="auto"/>
                <w:right w:val="none" w:sz="0" w:space="0" w:color="auto"/>
              </w:divBdr>
              <w:divsChild>
                <w:div w:id="18266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2662">
      <w:bodyDiv w:val="1"/>
      <w:marLeft w:val="0"/>
      <w:marRight w:val="0"/>
      <w:marTop w:val="0"/>
      <w:marBottom w:val="0"/>
      <w:divBdr>
        <w:top w:val="none" w:sz="0" w:space="0" w:color="auto"/>
        <w:left w:val="none" w:sz="0" w:space="0" w:color="auto"/>
        <w:bottom w:val="none" w:sz="0" w:space="0" w:color="auto"/>
        <w:right w:val="none" w:sz="0" w:space="0" w:color="auto"/>
      </w:divBdr>
    </w:div>
    <w:div w:id="1735002303">
      <w:bodyDiv w:val="1"/>
      <w:marLeft w:val="0"/>
      <w:marRight w:val="0"/>
      <w:marTop w:val="0"/>
      <w:marBottom w:val="0"/>
      <w:divBdr>
        <w:top w:val="none" w:sz="0" w:space="0" w:color="auto"/>
        <w:left w:val="none" w:sz="0" w:space="0" w:color="auto"/>
        <w:bottom w:val="none" w:sz="0" w:space="0" w:color="auto"/>
        <w:right w:val="none" w:sz="0" w:space="0" w:color="auto"/>
      </w:divBdr>
    </w:div>
    <w:div w:id="1741832377">
      <w:bodyDiv w:val="1"/>
      <w:marLeft w:val="0"/>
      <w:marRight w:val="0"/>
      <w:marTop w:val="0"/>
      <w:marBottom w:val="0"/>
      <w:divBdr>
        <w:top w:val="none" w:sz="0" w:space="0" w:color="auto"/>
        <w:left w:val="none" w:sz="0" w:space="0" w:color="auto"/>
        <w:bottom w:val="none" w:sz="0" w:space="0" w:color="auto"/>
        <w:right w:val="none" w:sz="0" w:space="0" w:color="auto"/>
      </w:divBdr>
      <w:divsChild>
        <w:div w:id="1489131002">
          <w:marLeft w:val="0"/>
          <w:marRight w:val="0"/>
          <w:marTop w:val="0"/>
          <w:marBottom w:val="0"/>
          <w:divBdr>
            <w:top w:val="none" w:sz="0" w:space="0" w:color="auto"/>
            <w:left w:val="none" w:sz="0" w:space="0" w:color="auto"/>
            <w:bottom w:val="none" w:sz="0" w:space="0" w:color="auto"/>
            <w:right w:val="none" w:sz="0" w:space="0" w:color="auto"/>
          </w:divBdr>
        </w:div>
      </w:divsChild>
    </w:div>
    <w:div w:id="1742558982">
      <w:bodyDiv w:val="1"/>
      <w:marLeft w:val="0"/>
      <w:marRight w:val="0"/>
      <w:marTop w:val="0"/>
      <w:marBottom w:val="0"/>
      <w:divBdr>
        <w:top w:val="none" w:sz="0" w:space="0" w:color="auto"/>
        <w:left w:val="none" w:sz="0" w:space="0" w:color="auto"/>
        <w:bottom w:val="none" w:sz="0" w:space="0" w:color="auto"/>
        <w:right w:val="none" w:sz="0" w:space="0" w:color="auto"/>
      </w:divBdr>
      <w:divsChild>
        <w:div w:id="1974820800">
          <w:marLeft w:val="0"/>
          <w:marRight w:val="0"/>
          <w:marTop w:val="0"/>
          <w:marBottom w:val="0"/>
          <w:divBdr>
            <w:top w:val="none" w:sz="0" w:space="0" w:color="auto"/>
            <w:left w:val="none" w:sz="0" w:space="0" w:color="auto"/>
            <w:bottom w:val="none" w:sz="0" w:space="0" w:color="auto"/>
            <w:right w:val="none" w:sz="0" w:space="0" w:color="auto"/>
          </w:divBdr>
        </w:div>
      </w:divsChild>
    </w:div>
    <w:div w:id="1754819480">
      <w:bodyDiv w:val="1"/>
      <w:marLeft w:val="0"/>
      <w:marRight w:val="0"/>
      <w:marTop w:val="0"/>
      <w:marBottom w:val="0"/>
      <w:divBdr>
        <w:top w:val="none" w:sz="0" w:space="0" w:color="auto"/>
        <w:left w:val="none" w:sz="0" w:space="0" w:color="auto"/>
        <w:bottom w:val="none" w:sz="0" w:space="0" w:color="auto"/>
        <w:right w:val="none" w:sz="0" w:space="0" w:color="auto"/>
      </w:divBdr>
    </w:div>
    <w:div w:id="1754933963">
      <w:bodyDiv w:val="1"/>
      <w:marLeft w:val="0"/>
      <w:marRight w:val="0"/>
      <w:marTop w:val="0"/>
      <w:marBottom w:val="0"/>
      <w:divBdr>
        <w:top w:val="none" w:sz="0" w:space="0" w:color="auto"/>
        <w:left w:val="none" w:sz="0" w:space="0" w:color="auto"/>
        <w:bottom w:val="none" w:sz="0" w:space="0" w:color="auto"/>
        <w:right w:val="none" w:sz="0" w:space="0" w:color="auto"/>
      </w:divBdr>
    </w:div>
    <w:div w:id="1758359948">
      <w:bodyDiv w:val="1"/>
      <w:marLeft w:val="0"/>
      <w:marRight w:val="0"/>
      <w:marTop w:val="0"/>
      <w:marBottom w:val="0"/>
      <w:divBdr>
        <w:top w:val="none" w:sz="0" w:space="0" w:color="auto"/>
        <w:left w:val="none" w:sz="0" w:space="0" w:color="auto"/>
        <w:bottom w:val="none" w:sz="0" w:space="0" w:color="auto"/>
        <w:right w:val="none" w:sz="0" w:space="0" w:color="auto"/>
      </w:divBdr>
    </w:div>
    <w:div w:id="1770663260">
      <w:bodyDiv w:val="1"/>
      <w:marLeft w:val="0"/>
      <w:marRight w:val="0"/>
      <w:marTop w:val="0"/>
      <w:marBottom w:val="0"/>
      <w:divBdr>
        <w:top w:val="none" w:sz="0" w:space="0" w:color="auto"/>
        <w:left w:val="none" w:sz="0" w:space="0" w:color="auto"/>
        <w:bottom w:val="none" w:sz="0" w:space="0" w:color="auto"/>
        <w:right w:val="none" w:sz="0" w:space="0" w:color="auto"/>
      </w:divBdr>
    </w:div>
    <w:div w:id="1784303305">
      <w:bodyDiv w:val="1"/>
      <w:marLeft w:val="0"/>
      <w:marRight w:val="0"/>
      <w:marTop w:val="0"/>
      <w:marBottom w:val="0"/>
      <w:divBdr>
        <w:top w:val="none" w:sz="0" w:space="0" w:color="auto"/>
        <w:left w:val="none" w:sz="0" w:space="0" w:color="auto"/>
        <w:bottom w:val="none" w:sz="0" w:space="0" w:color="auto"/>
        <w:right w:val="none" w:sz="0" w:space="0" w:color="auto"/>
      </w:divBdr>
    </w:div>
    <w:div w:id="1802574480">
      <w:bodyDiv w:val="1"/>
      <w:marLeft w:val="0"/>
      <w:marRight w:val="0"/>
      <w:marTop w:val="0"/>
      <w:marBottom w:val="0"/>
      <w:divBdr>
        <w:top w:val="none" w:sz="0" w:space="0" w:color="auto"/>
        <w:left w:val="none" w:sz="0" w:space="0" w:color="auto"/>
        <w:bottom w:val="none" w:sz="0" w:space="0" w:color="auto"/>
        <w:right w:val="none" w:sz="0" w:space="0" w:color="auto"/>
      </w:divBdr>
    </w:div>
    <w:div w:id="1815832635">
      <w:bodyDiv w:val="1"/>
      <w:marLeft w:val="0"/>
      <w:marRight w:val="0"/>
      <w:marTop w:val="0"/>
      <w:marBottom w:val="0"/>
      <w:divBdr>
        <w:top w:val="none" w:sz="0" w:space="0" w:color="auto"/>
        <w:left w:val="none" w:sz="0" w:space="0" w:color="auto"/>
        <w:bottom w:val="none" w:sz="0" w:space="0" w:color="auto"/>
        <w:right w:val="none" w:sz="0" w:space="0" w:color="auto"/>
      </w:divBdr>
      <w:divsChild>
        <w:div w:id="316081388">
          <w:marLeft w:val="0"/>
          <w:marRight w:val="0"/>
          <w:marTop w:val="375"/>
          <w:marBottom w:val="375"/>
          <w:divBdr>
            <w:top w:val="none" w:sz="0" w:space="0" w:color="auto"/>
            <w:left w:val="none" w:sz="0" w:space="0" w:color="auto"/>
            <w:bottom w:val="none" w:sz="0" w:space="0" w:color="auto"/>
            <w:right w:val="none" w:sz="0" w:space="0" w:color="auto"/>
          </w:divBdr>
          <w:divsChild>
            <w:div w:id="1652439331">
              <w:marLeft w:val="0"/>
              <w:marRight w:val="0"/>
              <w:marTop w:val="0"/>
              <w:marBottom w:val="600"/>
              <w:divBdr>
                <w:top w:val="none" w:sz="0" w:space="0" w:color="auto"/>
                <w:left w:val="none" w:sz="0" w:space="0" w:color="auto"/>
                <w:bottom w:val="none" w:sz="0" w:space="0" w:color="auto"/>
                <w:right w:val="none" w:sz="0" w:space="0" w:color="auto"/>
              </w:divBdr>
              <w:divsChild>
                <w:div w:id="1497529745">
                  <w:marLeft w:val="0"/>
                  <w:marRight w:val="0"/>
                  <w:marTop w:val="0"/>
                  <w:marBottom w:val="0"/>
                  <w:divBdr>
                    <w:top w:val="none" w:sz="0" w:space="0" w:color="auto"/>
                    <w:left w:val="none" w:sz="0" w:space="0" w:color="auto"/>
                    <w:bottom w:val="none" w:sz="0" w:space="0" w:color="auto"/>
                    <w:right w:val="none" w:sz="0" w:space="0" w:color="auto"/>
                  </w:divBdr>
                  <w:divsChild>
                    <w:div w:id="1945917920">
                      <w:marLeft w:val="0"/>
                      <w:marRight w:val="0"/>
                      <w:marTop w:val="120"/>
                      <w:marBottom w:val="0"/>
                      <w:divBdr>
                        <w:top w:val="none" w:sz="0" w:space="0" w:color="auto"/>
                        <w:left w:val="none" w:sz="0" w:space="0" w:color="auto"/>
                        <w:bottom w:val="none" w:sz="0" w:space="0" w:color="auto"/>
                        <w:right w:val="none" w:sz="0" w:space="0" w:color="auto"/>
                      </w:divBdr>
                    </w:div>
                    <w:div w:id="208564382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819303992">
      <w:bodyDiv w:val="1"/>
      <w:marLeft w:val="0"/>
      <w:marRight w:val="0"/>
      <w:marTop w:val="0"/>
      <w:marBottom w:val="0"/>
      <w:divBdr>
        <w:top w:val="none" w:sz="0" w:space="0" w:color="auto"/>
        <w:left w:val="none" w:sz="0" w:space="0" w:color="auto"/>
        <w:bottom w:val="none" w:sz="0" w:space="0" w:color="auto"/>
        <w:right w:val="none" w:sz="0" w:space="0" w:color="auto"/>
      </w:divBdr>
    </w:div>
    <w:div w:id="1832910973">
      <w:bodyDiv w:val="1"/>
      <w:marLeft w:val="0"/>
      <w:marRight w:val="0"/>
      <w:marTop w:val="0"/>
      <w:marBottom w:val="0"/>
      <w:divBdr>
        <w:top w:val="none" w:sz="0" w:space="0" w:color="auto"/>
        <w:left w:val="none" w:sz="0" w:space="0" w:color="auto"/>
        <w:bottom w:val="none" w:sz="0" w:space="0" w:color="auto"/>
        <w:right w:val="none" w:sz="0" w:space="0" w:color="auto"/>
      </w:divBdr>
    </w:div>
    <w:div w:id="1856655348">
      <w:bodyDiv w:val="1"/>
      <w:marLeft w:val="0"/>
      <w:marRight w:val="0"/>
      <w:marTop w:val="0"/>
      <w:marBottom w:val="0"/>
      <w:divBdr>
        <w:top w:val="none" w:sz="0" w:space="0" w:color="auto"/>
        <w:left w:val="none" w:sz="0" w:space="0" w:color="auto"/>
        <w:bottom w:val="none" w:sz="0" w:space="0" w:color="auto"/>
        <w:right w:val="none" w:sz="0" w:space="0" w:color="auto"/>
      </w:divBdr>
    </w:div>
    <w:div w:id="1869415245">
      <w:bodyDiv w:val="1"/>
      <w:marLeft w:val="0"/>
      <w:marRight w:val="0"/>
      <w:marTop w:val="0"/>
      <w:marBottom w:val="0"/>
      <w:divBdr>
        <w:top w:val="none" w:sz="0" w:space="0" w:color="auto"/>
        <w:left w:val="none" w:sz="0" w:space="0" w:color="auto"/>
        <w:bottom w:val="none" w:sz="0" w:space="0" w:color="auto"/>
        <w:right w:val="none" w:sz="0" w:space="0" w:color="auto"/>
      </w:divBdr>
    </w:div>
    <w:div w:id="1883010153">
      <w:bodyDiv w:val="1"/>
      <w:marLeft w:val="0"/>
      <w:marRight w:val="0"/>
      <w:marTop w:val="0"/>
      <w:marBottom w:val="0"/>
      <w:divBdr>
        <w:top w:val="none" w:sz="0" w:space="0" w:color="auto"/>
        <w:left w:val="none" w:sz="0" w:space="0" w:color="auto"/>
        <w:bottom w:val="none" w:sz="0" w:space="0" w:color="auto"/>
        <w:right w:val="none" w:sz="0" w:space="0" w:color="auto"/>
      </w:divBdr>
    </w:div>
    <w:div w:id="1885168695">
      <w:bodyDiv w:val="1"/>
      <w:marLeft w:val="0"/>
      <w:marRight w:val="0"/>
      <w:marTop w:val="0"/>
      <w:marBottom w:val="0"/>
      <w:divBdr>
        <w:top w:val="none" w:sz="0" w:space="0" w:color="auto"/>
        <w:left w:val="none" w:sz="0" w:space="0" w:color="auto"/>
        <w:bottom w:val="none" w:sz="0" w:space="0" w:color="auto"/>
        <w:right w:val="none" w:sz="0" w:space="0" w:color="auto"/>
      </w:divBdr>
    </w:div>
    <w:div w:id="1885868268">
      <w:bodyDiv w:val="1"/>
      <w:marLeft w:val="0"/>
      <w:marRight w:val="0"/>
      <w:marTop w:val="0"/>
      <w:marBottom w:val="0"/>
      <w:divBdr>
        <w:top w:val="none" w:sz="0" w:space="0" w:color="auto"/>
        <w:left w:val="none" w:sz="0" w:space="0" w:color="auto"/>
        <w:bottom w:val="none" w:sz="0" w:space="0" w:color="auto"/>
        <w:right w:val="none" w:sz="0" w:space="0" w:color="auto"/>
      </w:divBdr>
    </w:div>
    <w:div w:id="1999532616">
      <w:bodyDiv w:val="1"/>
      <w:marLeft w:val="0"/>
      <w:marRight w:val="0"/>
      <w:marTop w:val="0"/>
      <w:marBottom w:val="0"/>
      <w:divBdr>
        <w:top w:val="none" w:sz="0" w:space="0" w:color="auto"/>
        <w:left w:val="none" w:sz="0" w:space="0" w:color="auto"/>
        <w:bottom w:val="none" w:sz="0" w:space="0" w:color="auto"/>
        <w:right w:val="none" w:sz="0" w:space="0" w:color="auto"/>
      </w:divBdr>
      <w:divsChild>
        <w:div w:id="951978668">
          <w:marLeft w:val="0"/>
          <w:marRight w:val="0"/>
          <w:marTop w:val="0"/>
          <w:marBottom w:val="0"/>
          <w:divBdr>
            <w:top w:val="none" w:sz="0" w:space="0" w:color="auto"/>
            <w:left w:val="none" w:sz="0" w:space="0" w:color="auto"/>
            <w:bottom w:val="none" w:sz="0" w:space="0" w:color="auto"/>
            <w:right w:val="none" w:sz="0" w:space="0" w:color="auto"/>
          </w:divBdr>
        </w:div>
      </w:divsChild>
    </w:div>
    <w:div w:id="2025133180">
      <w:bodyDiv w:val="1"/>
      <w:marLeft w:val="0"/>
      <w:marRight w:val="0"/>
      <w:marTop w:val="0"/>
      <w:marBottom w:val="0"/>
      <w:divBdr>
        <w:top w:val="none" w:sz="0" w:space="0" w:color="auto"/>
        <w:left w:val="none" w:sz="0" w:space="0" w:color="auto"/>
        <w:bottom w:val="none" w:sz="0" w:space="0" w:color="auto"/>
        <w:right w:val="none" w:sz="0" w:space="0" w:color="auto"/>
      </w:divBdr>
    </w:div>
    <w:div w:id="2042245185">
      <w:bodyDiv w:val="1"/>
      <w:marLeft w:val="0"/>
      <w:marRight w:val="0"/>
      <w:marTop w:val="0"/>
      <w:marBottom w:val="0"/>
      <w:divBdr>
        <w:top w:val="none" w:sz="0" w:space="0" w:color="auto"/>
        <w:left w:val="none" w:sz="0" w:space="0" w:color="auto"/>
        <w:bottom w:val="none" w:sz="0" w:space="0" w:color="auto"/>
        <w:right w:val="none" w:sz="0" w:space="0" w:color="auto"/>
      </w:divBdr>
    </w:div>
    <w:div w:id="2055305282">
      <w:bodyDiv w:val="1"/>
      <w:marLeft w:val="0"/>
      <w:marRight w:val="0"/>
      <w:marTop w:val="0"/>
      <w:marBottom w:val="0"/>
      <w:divBdr>
        <w:top w:val="none" w:sz="0" w:space="0" w:color="auto"/>
        <w:left w:val="none" w:sz="0" w:space="0" w:color="auto"/>
        <w:bottom w:val="none" w:sz="0" w:space="0" w:color="auto"/>
        <w:right w:val="none" w:sz="0" w:space="0" w:color="auto"/>
      </w:divBdr>
      <w:divsChild>
        <w:div w:id="1786118697">
          <w:marLeft w:val="0"/>
          <w:marRight w:val="0"/>
          <w:marTop w:val="0"/>
          <w:marBottom w:val="0"/>
          <w:divBdr>
            <w:top w:val="none" w:sz="0" w:space="0" w:color="auto"/>
            <w:left w:val="none" w:sz="0" w:space="0" w:color="auto"/>
            <w:bottom w:val="none" w:sz="0" w:space="0" w:color="auto"/>
            <w:right w:val="none" w:sz="0" w:space="0" w:color="auto"/>
          </w:divBdr>
        </w:div>
      </w:divsChild>
    </w:div>
    <w:div w:id="2064595672">
      <w:bodyDiv w:val="1"/>
      <w:marLeft w:val="0"/>
      <w:marRight w:val="0"/>
      <w:marTop w:val="0"/>
      <w:marBottom w:val="0"/>
      <w:divBdr>
        <w:top w:val="none" w:sz="0" w:space="0" w:color="auto"/>
        <w:left w:val="none" w:sz="0" w:space="0" w:color="auto"/>
        <w:bottom w:val="none" w:sz="0" w:space="0" w:color="auto"/>
        <w:right w:val="none" w:sz="0" w:space="0" w:color="auto"/>
      </w:divBdr>
    </w:div>
    <w:div w:id="2066297534">
      <w:bodyDiv w:val="1"/>
      <w:marLeft w:val="0"/>
      <w:marRight w:val="0"/>
      <w:marTop w:val="0"/>
      <w:marBottom w:val="0"/>
      <w:divBdr>
        <w:top w:val="none" w:sz="0" w:space="0" w:color="auto"/>
        <w:left w:val="none" w:sz="0" w:space="0" w:color="auto"/>
        <w:bottom w:val="none" w:sz="0" w:space="0" w:color="auto"/>
        <w:right w:val="none" w:sz="0" w:space="0" w:color="auto"/>
      </w:divBdr>
    </w:div>
    <w:div w:id="2071417766">
      <w:bodyDiv w:val="1"/>
      <w:marLeft w:val="0"/>
      <w:marRight w:val="0"/>
      <w:marTop w:val="0"/>
      <w:marBottom w:val="0"/>
      <w:divBdr>
        <w:top w:val="none" w:sz="0" w:space="0" w:color="auto"/>
        <w:left w:val="none" w:sz="0" w:space="0" w:color="auto"/>
        <w:bottom w:val="none" w:sz="0" w:space="0" w:color="auto"/>
        <w:right w:val="none" w:sz="0" w:space="0" w:color="auto"/>
      </w:divBdr>
    </w:div>
    <w:div w:id="2078087718">
      <w:bodyDiv w:val="1"/>
      <w:marLeft w:val="0"/>
      <w:marRight w:val="0"/>
      <w:marTop w:val="0"/>
      <w:marBottom w:val="0"/>
      <w:divBdr>
        <w:top w:val="none" w:sz="0" w:space="0" w:color="auto"/>
        <w:left w:val="none" w:sz="0" w:space="0" w:color="auto"/>
        <w:bottom w:val="none" w:sz="0" w:space="0" w:color="auto"/>
        <w:right w:val="none" w:sz="0" w:space="0" w:color="auto"/>
      </w:divBdr>
    </w:div>
    <w:div w:id="2083940327">
      <w:bodyDiv w:val="1"/>
      <w:marLeft w:val="0"/>
      <w:marRight w:val="0"/>
      <w:marTop w:val="0"/>
      <w:marBottom w:val="0"/>
      <w:divBdr>
        <w:top w:val="none" w:sz="0" w:space="0" w:color="auto"/>
        <w:left w:val="none" w:sz="0" w:space="0" w:color="auto"/>
        <w:bottom w:val="none" w:sz="0" w:space="0" w:color="auto"/>
        <w:right w:val="none" w:sz="0" w:space="0" w:color="auto"/>
      </w:divBdr>
    </w:div>
    <w:div w:id="2117484800">
      <w:bodyDiv w:val="1"/>
      <w:marLeft w:val="0"/>
      <w:marRight w:val="0"/>
      <w:marTop w:val="0"/>
      <w:marBottom w:val="0"/>
      <w:divBdr>
        <w:top w:val="none" w:sz="0" w:space="0" w:color="auto"/>
        <w:left w:val="none" w:sz="0" w:space="0" w:color="auto"/>
        <w:bottom w:val="none" w:sz="0" w:space="0" w:color="auto"/>
        <w:right w:val="none" w:sz="0" w:space="0" w:color="auto"/>
      </w:divBdr>
      <w:divsChild>
        <w:div w:id="410540185">
          <w:marLeft w:val="0"/>
          <w:marRight w:val="0"/>
          <w:marTop w:val="0"/>
          <w:marBottom w:val="0"/>
          <w:divBdr>
            <w:top w:val="none" w:sz="0" w:space="0" w:color="auto"/>
            <w:left w:val="none" w:sz="0" w:space="0" w:color="auto"/>
            <w:bottom w:val="none" w:sz="0" w:space="0" w:color="auto"/>
            <w:right w:val="none" w:sz="0" w:space="0" w:color="auto"/>
          </w:divBdr>
        </w:div>
      </w:divsChild>
    </w:div>
    <w:div w:id="2142110579">
      <w:bodyDiv w:val="1"/>
      <w:marLeft w:val="0"/>
      <w:marRight w:val="0"/>
      <w:marTop w:val="0"/>
      <w:marBottom w:val="0"/>
      <w:divBdr>
        <w:top w:val="none" w:sz="0" w:space="0" w:color="auto"/>
        <w:left w:val="none" w:sz="0" w:space="0" w:color="auto"/>
        <w:bottom w:val="none" w:sz="0" w:space="0" w:color="auto"/>
        <w:right w:val="none" w:sz="0" w:space="0" w:color="auto"/>
      </w:divBdr>
    </w:div>
    <w:div w:id="2142310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gif"/><Relationship Id="rId26" Type="http://schemas.openxmlformats.org/officeDocument/2006/relationships/image" Target="media/image13.png"/><Relationship Id="rId39" Type="http://schemas.openxmlformats.org/officeDocument/2006/relationships/image" Target="media/image25.tiff"/><Relationship Id="rId21" Type="http://schemas.openxmlformats.org/officeDocument/2006/relationships/image" Target="media/image8.tiff"/><Relationship Id="rId34" Type="http://schemas.openxmlformats.org/officeDocument/2006/relationships/image" Target="media/image20.tiff"/><Relationship Id="rId42" Type="http://schemas.openxmlformats.org/officeDocument/2006/relationships/image" Target="media/image28.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tiff"/><Relationship Id="rId29" Type="http://schemas.openxmlformats.org/officeDocument/2006/relationships/image" Target="media/image15.tiff"/><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tiff"/><Relationship Id="rId45" Type="http://schemas.openxmlformats.org/officeDocument/2006/relationships/image" Target="media/image31.tiff"/><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tiff"/><Relationship Id="rId52" Type="http://schemas.microsoft.com/office/2011/relationships/people" Target="people.xml"/><Relationship Id="rId4" Type="http://schemas.openxmlformats.org/officeDocument/2006/relationships/styles" Target="styles.xml"/><Relationship Id="rId9" Type="http://schemas.openxmlformats.org/officeDocument/2006/relationships/hyperlink" Target="mailto:Doris.agotai@fhnw.ch"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www.visualstudio.com/" TargetMode="External"/><Relationship Id="rId30" Type="http://schemas.openxmlformats.org/officeDocument/2006/relationships/image" Target="media/image16.tiff"/><Relationship Id="rId35" Type="http://schemas.openxmlformats.org/officeDocument/2006/relationships/image" Target="media/image21.png"/><Relationship Id="rId43" Type="http://schemas.openxmlformats.org/officeDocument/2006/relationships/image" Target="media/image29.tiff"/><Relationship Id="rId4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tiff"/><Relationship Id="rId38" Type="http://schemas.openxmlformats.org/officeDocument/2006/relationships/image" Target="media/image24.png"/><Relationship Id="rId46" Type="http://schemas.openxmlformats.org/officeDocument/2006/relationships/image" Target="media/image32.tiff"/><Relationship Id="rId20" Type="http://schemas.openxmlformats.org/officeDocument/2006/relationships/image" Target="media/image7.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i.googleblog.com/2019/04/specaugment-new-data-augmentation.html"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BF6D3B-8FFE-E842-A133-FD1AF6081879}">
  <we:reference id="wa104382008" version="1.0.0.0" store="en-US" storeType="OMEX"/>
  <we:alternateReferences>
    <we:reference id="wa104382008" version="1.0.0.0" store="en-US" storeType="OMEX"/>
  </we:alternateReferences>
  <we:properties>
    <we:property name="codify_cons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How to create a cool App &lt;todo&gt;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1CC500-F3EF-F341-B44A-428CF598A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75</Pages>
  <Words>26947</Words>
  <Characters>153598</Characters>
  <Application>Microsoft Office Word</Application>
  <DocSecurity>0</DocSecurity>
  <Lines>1279</Lines>
  <Paragraphs>360</Paragraphs>
  <ScaleCrop>false</ScaleCrop>
  <HeadingPairs>
    <vt:vector size="2" baseType="variant">
      <vt:variant>
        <vt:lpstr>Title</vt:lpstr>
      </vt:variant>
      <vt:variant>
        <vt:i4>1</vt:i4>
      </vt:variant>
    </vt:vector>
  </HeadingPairs>
  <TitlesOfParts>
    <vt:vector size="1" baseType="lpstr">
      <vt:lpstr>Swiss Engineering
Event App (SEEA)</vt:lpstr>
    </vt:vector>
  </TitlesOfParts>
  <Company/>
  <LinksUpToDate>false</LinksUpToDate>
  <CharactersWithSpaces>180185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Swiss Engineering
Event App (SEEA)</dc:title>
  <dc:subject>IP5 Documentation 2019-XX-XX</dc:subject>
  <dc:creator>Al-Hubaishi Waleed (s)</dc:creator>
  <cp:keywords/>
  <dc:description/>
  <cp:lastModifiedBy>Kalunder Madlaina</cp:lastModifiedBy>
  <cp:revision>24</cp:revision>
  <dcterms:created xsi:type="dcterms:W3CDTF">2019-07-26T09:17:00Z</dcterms:created>
  <dcterms:modified xsi:type="dcterms:W3CDTF">2019-07-30T08:02:00Z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zotero-version="5.0.71"&gt;&lt;session id="EJWH95rQ"/&gt;&lt;style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